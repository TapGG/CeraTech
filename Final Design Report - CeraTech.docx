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0D488" w14:textId="4AB00F7D" w:rsidR="00651CB7" w:rsidRDefault="0340420C" w:rsidP="062E8C18">
      <w:pPr>
        <w:jc w:val="center"/>
        <w:rPr>
          <w:rFonts w:eastAsia="Calibri" w:cs="Calibri"/>
        </w:rPr>
      </w:pPr>
      <w:r>
        <w:rPr>
          <w:noProof/>
        </w:rPr>
        <w:drawing>
          <wp:inline distT="0" distB="0" distL="0" distR="0" wp14:anchorId="4A484219" wp14:editId="54A8CD1B">
            <wp:extent cx="5296173" cy="2756042"/>
            <wp:effectExtent l="0" t="0" r="0" b="0"/>
            <wp:docPr id="1318267809" name="Picture 131826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267809"/>
                    <pic:cNvPicPr/>
                  </pic:nvPicPr>
                  <pic:blipFill>
                    <a:blip r:embed="rId8">
                      <a:extLst>
                        <a:ext uri="{28A0092B-C50C-407E-A947-70E740481C1C}">
                          <a14:useLocalDpi xmlns:a14="http://schemas.microsoft.com/office/drawing/2010/main" val="0"/>
                        </a:ext>
                      </a:extLst>
                    </a:blip>
                    <a:stretch>
                      <a:fillRect/>
                    </a:stretch>
                  </pic:blipFill>
                  <pic:spPr>
                    <a:xfrm>
                      <a:off x="0" y="0"/>
                      <a:ext cx="5296173" cy="2756042"/>
                    </a:xfrm>
                    <a:prstGeom prst="rect">
                      <a:avLst/>
                    </a:prstGeom>
                  </pic:spPr>
                </pic:pic>
              </a:graphicData>
            </a:graphic>
          </wp:inline>
        </w:drawing>
      </w:r>
    </w:p>
    <w:p w14:paraId="6215F6CA" w14:textId="6C3BB5CE" w:rsidR="00651CB7" w:rsidRPr="00004A62" w:rsidRDefault="0340420C" w:rsidP="062E8C18">
      <w:pPr>
        <w:pStyle w:val="Title"/>
        <w:spacing w:after="0"/>
        <w:jc w:val="center"/>
        <w:rPr>
          <w:rFonts w:ascii="Calibri" w:eastAsia="Calibri" w:hAnsi="Calibri" w:cs="Calibri"/>
          <w:b/>
          <w:color w:val="AB2250"/>
        </w:rPr>
      </w:pPr>
      <w:r w:rsidRPr="00004A62">
        <w:rPr>
          <w:rFonts w:ascii="Calibri" w:eastAsia="Calibri" w:hAnsi="Calibri" w:cs="Calibri"/>
          <w:b/>
          <w:color w:val="AB2250"/>
        </w:rPr>
        <w:t>Design Report</w:t>
      </w:r>
    </w:p>
    <w:p w14:paraId="4937088A" w14:textId="1B46FF2C" w:rsidR="00651CB7" w:rsidRPr="00004A62" w:rsidRDefault="0340420C" w:rsidP="062E8C18">
      <w:pPr>
        <w:pStyle w:val="Title"/>
        <w:jc w:val="center"/>
        <w:rPr>
          <w:rFonts w:ascii="Calibri" w:eastAsia="Calibri" w:hAnsi="Calibri" w:cs="Calibri"/>
          <w:b/>
          <w:color w:val="AB2250"/>
          <w:sz w:val="48"/>
          <w:szCs w:val="48"/>
        </w:rPr>
      </w:pPr>
      <w:r w:rsidRPr="00004A62">
        <w:rPr>
          <w:rFonts w:ascii="Calibri" w:eastAsia="Calibri" w:hAnsi="Calibri" w:cs="Calibri"/>
          <w:b/>
          <w:color w:val="AB2250"/>
          <w:sz w:val="48"/>
          <w:szCs w:val="48"/>
        </w:rPr>
        <w:t>Core X-Y 3D Printer</w:t>
      </w:r>
    </w:p>
    <w:p w14:paraId="38189406" w14:textId="20DBB2FC" w:rsidR="00651CB7" w:rsidRPr="00004A62" w:rsidRDefault="0340420C" w:rsidP="062E8C18">
      <w:pPr>
        <w:spacing w:line="257" w:lineRule="auto"/>
        <w:jc w:val="center"/>
        <w:rPr>
          <w:rFonts w:eastAsia="Calibri" w:cs="Calibri"/>
          <w:b/>
          <w:color w:val="AB2250"/>
          <w:sz w:val="40"/>
          <w:szCs w:val="40"/>
        </w:rPr>
      </w:pPr>
      <w:r w:rsidRPr="00004A62">
        <w:rPr>
          <w:rFonts w:eastAsia="Calibri" w:cs="Calibri"/>
          <w:b/>
          <w:color w:val="AB2250"/>
          <w:sz w:val="40"/>
          <w:szCs w:val="40"/>
        </w:rPr>
        <w:t xml:space="preserve">June </w:t>
      </w:r>
      <w:r w:rsidR="4748A8E3" w:rsidRPr="00004A62">
        <w:rPr>
          <w:rFonts w:eastAsia="Calibri" w:cs="Calibri"/>
          <w:b/>
          <w:color w:val="AB2250"/>
          <w:sz w:val="40"/>
          <w:szCs w:val="40"/>
        </w:rPr>
        <w:t>5</w:t>
      </w:r>
      <w:r w:rsidRPr="00004A62">
        <w:rPr>
          <w:rFonts w:eastAsia="Calibri" w:cs="Calibri"/>
          <w:b/>
          <w:color w:val="AB2250"/>
          <w:sz w:val="40"/>
          <w:szCs w:val="40"/>
          <w:vertAlign w:val="superscript"/>
        </w:rPr>
        <w:t>th</w:t>
      </w:r>
      <w:r w:rsidR="00B725E8" w:rsidRPr="00004A62">
        <w:rPr>
          <w:rFonts w:eastAsia="Calibri" w:cs="Calibri"/>
          <w:b/>
          <w:color w:val="AB2250"/>
          <w:sz w:val="40"/>
          <w:szCs w:val="40"/>
        </w:rPr>
        <w:t>, 2025</w:t>
      </w:r>
    </w:p>
    <w:p w14:paraId="69DB9239" w14:textId="681ADAA3" w:rsidR="00666ABB" w:rsidRDefault="00666ABB" w:rsidP="062E8C18">
      <w:pPr>
        <w:spacing w:line="257" w:lineRule="auto"/>
        <w:jc w:val="center"/>
        <w:rPr>
          <w:rFonts w:eastAsia="Calibri" w:cs="Calibri"/>
          <w:b/>
          <w:sz w:val="40"/>
          <w:szCs w:val="40"/>
        </w:rPr>
      </w:pPr>
    </w:p>
    <w:p w14:paraId="1E070AD7" w14:textId="3CDF8044" w:rsidR="00666ABB" w:rsidRDefault="00666ABB" w:rsidP="062E8C18">
      <w:pPr>
        <w:spacing w:line="257" w:lineRule="auto"/>
        <w:jc w:val="center"/>
      </w:pPr>
    </w:p>
    <w:p w14:paraId="1DADB8FB" w14:textId="4B67F693" w:rsidR="00666ABB" w:rsidRDefault="00666ABB" w:rsidP="062E8C18">
      <w:pPr>
        <w:spacing w:line="257" w:lineRule="auto"/>
        <w:jc w:val="center"/>
      </w:pPr>
    </w:p>
    <w:p w14:paraId="54555F13" w14:textId="7135B351" w:rsidR="00666ABB" w:rsidRDefault="674B97D9" w:rsidP="062E8C18">
      <w:pPr>
        <w:spacing w:line="257" w:lineRule="auto"/>
        <w:jc w:val="center"/>
      </w:pPr>
      <w:r>
        <w:rPr>
          <w:noProof/>
        </w:rPr>
        <w:drawing>
          <wp:inline distT="0" distB="0" distL="0" distR="0" wp14:anchorId="2252D896" wp14:editId="1F525838">
            <wp:extent cx="5724524" cy="3219450"/>
            <wp:effectExtent l="0" t="0" r="0" b="0"/>
            <wp:docPr id="1007013580" name="Picture 100701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6661C9F0" w14:textId="77777777" w:rsidR="00666ABB" w:rsidRDefault="00666ABB" w:rsidP="062E8C18">
      <w:pPr>
        <w:spacing w:line="257" w:lineRule="auto"/>
        <w:jc w:val="center"/>
      </w:pPr>
    </w:p>
    <w:p w14:paraId="28983420" w14:textId="7F9E4130" w:rsidR="00666ABB" w:rsidRDefault="00666ABB" w:rsidP="062E8C18">
      <w:pPr>
        <w:spacing w:line="257" w:lineRule="auto"/>
        <w:jc w:val="center"/>
      </w:pPr>
    </w:p>
    <w:p w14:paraId="342C256E" w14:textId="77777777" w:rsidR="009E36EB" w:rsidRDefault="009E36EB" w:rsidP="76DD0C7D">
      <w:pPr>
        <w:rPr>
          <w:rFonts w:eastAsia="Calibri" w:cs="Calibri"/>
          <w:b/>
          <w:bCs/>
          <w:i/>
          <w:iCs/>
        </w:rPr>
      </w:pPr>
    </w:p>
    <w:p w14:paraId="31902FDE" w14:textId="25CAC748" w:rsidR="0340420C" w:rsidRDefault="0340420C" w:rsidP="76DD0C7D">
      <w:pPr>
        <w:rPr>
          <w:rFonts w:eastAsia="Calibri" w:cs="Calibri"/>
          <w:b/>
          <w:bCs/>
          <w:i/>
          <w:iCs/>
        </w:rPr>
      </w:pPr>
      <w:r w:rsidRPr="76DD0C7D">
        <w:rPr>
          <w:rFonts w:eastAsia="Calibri" w:cs="Calibri"/>
          <w:b/>
          <w:bCs/>
          <w:i/>
          <w:iCs/>
        </w:rPr>
        <w:t>Signed by</w:t>
      </w:r>
      <w:r w:rsidR="0015616F">
        <w:rPr>
          <w:rFonts w:eastAsia="Calibri" w:cs="Calibri"/>
          <w:b/>
          <w:bCs/>
          <w:i/>
          <w:iCs/>
        </w:rPr>
        <w:t xml:space="preserve"> lead team</w:t>
      </w:r>
      <w:r w:rsidRPr="76DD0C7D">
        <w:rPr>
          <w:rFonts w:eastAsia="Calibri" w:cs="Calibri"/>
          <w:b/>
          <w:bCs/>
          <w:i/>
          <w:iCs/>
        </w:rPr>
        <w:t>:</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508"/>
        <w:gridCol w:w="4508"/>
      </w:tblGrid>
      <w:tr w:rsidR="445087AC" w14:paraId="1073C702" w14:textId="77777777" w:rsidTr="76DD0C7D">
        <w:trPr>
          <w:trHeight w:val="300"/>
        </w:trPr>
        <w:tc>
          <w:tcPr>
            <w:tcW w:w="4508" w:type="dxa"/>
          </w:tcPr>
          <w:p w14:paraId="26D6043E" w14:textId="7B3CF00B" w:rsidR="7353CABF" w:rsidRDefault="7353CABF" w:rsidP="76DD0C7D">
            <w:pPr>
              <w:rPr>
                <w:rFonts w:eastAsia="Calibri" w:cs="Calibri"/>
                <w:sz w:val="28"/>
                <w:szCs w:val="28"/>
              </w:rPr>
            </w:pPr>
            <w:r w:rsidRPr="76DD0C7D">
              <w:rPr>
                <w:rFonts w:eastAsia="Calibri" w:cs="Calibri"/>
                <w:sz w:val="28"/>
                <w:szCs w:val="28"/>
              </w:rPr>
              <w:t>Director</w:t>
            </w:r>
          </w:p>
        </w:tc>
        <w:tc>
          <w:tcPr>
            <w:tcW w:w="4508" w:type="dxa"/>
          </w:tcPr>
          <w:p w14:paraId="7D8E72C6" w14:textId="7596A6D6" w:rsidR="445087AC" w:rsidRDefault="46D42A9D" w:rsidP="445087AC">
            <w:pPr>
              <w:rPr>
                <w:rFonts w:eastAsia="Calibri" w:cs="Calibri"/>
              </w:rPr>
            </w:pPr>
            <w:r>
              <w:rPr>
                <w:noProof/>
              </w:rPr>
              <w:drawing>
                <wp:inline distT="0" distB="0" distL="0" distR="0" wp14:anchorId="73F9E722" wp14:editId="203DC106">
                  <wp:extent cx="393720" cy="520727"/>
                  <wp:effectExtent l="0" t="0" r="0" b="0"/>
                  <wp:docPr id="356506622" name="Picture 35650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506622"/>
                          <pic:cNvPicPr/>
                        </pic:nvPicPr>
                        <pic:blipFill>
                          <a:blip r:embed="rId10">
                            <a:extLst>
                              <a:ext uri="{28A0092B-C50C-407E-A947-70E740481C1C}">
                                <a14:useLocalDpi xmlns:a14="http://schemas.microsoft.com/office/drawing/2010/main" val="0"/>
                              </a:ext>
                            </a:extLst>
                          </a:blip>
                          <a:stretch>
                            <a:fillRect/>
                          </a:stretch>
                        </pic:blipFill>
                        <pic:spPr>
                          <a:xfrm>
                            <a:off x="0" y="0"/>
                            <a:ext cx="393720" cy="520727"/>
                          </a:xfrm>
                          <a:prstGeom prst="rect">
                            <a:avLst/>
                          </a:prstGeom>
                        </pic:spPr>
                      </pic:pic>
                    </a:graphicData>
                  </a:graphic>
                </wp:inline>
              </w:drawing>
            </w:r>
          </w:p>
        </w:tc>
      </w:tr>
      <w:tr w:rsidR="445087AC" w14:paraId="32E72D8D" w14:textId="77777777" w:rsidTr="76DD0C7D">
        <w:trPr>
          <w:trHeight w:val="300"/>
        </w:trPr>
        <w:tc>
          <w:tcPr>
            <w:tcW w:w="4508" w:type="dxa"/>
          </w:tcPr>
          <w:p w14:paraId="08688E97" w14:textId="4331CC77" w:rsidR="7353CABF" w:rsidRDefault="7353CABF" w:rsidP="76DD0C7D">
            <w:pPr>
              <w:rPr>
                <w:rFonts w:eastAsia="Calibri" w:cs="Calibri"/>
                <w:sz w:val="28"/>
                <w:szCs w:val="28"/>
              </w:rPr>
            </w:pPr>
            <w:r w:rsidRPr="76DD0C7D">
              <w:rPr>
                <w:rFonts w:eastAsia="Calibri" w:cs="Calibri"/>
                <w:sz w:val="28"/>
                <w:szCs w:val="28"/>
              </w:rPr>
              <w:t>Deputy Director</w:t>
            </w:r>
          </w:p>
        </w:tc>
        <w:tc>
          <w:tcPr>
            <w:tcW w:w="4508" w:type="dxa"/>
          </w:tcPr>
          <w:p w14:paraId="26139729" w14:textId="502065C9" w:rsidR="445087AC" w:rsidRDefault="46D42A9D" w:rsidP="445087AC">
            <w:pPr>
              <w:rPr>
                <w:rFonts w:eastAsia="Calibri" w:cs="Calibri"/>
              </w:rPr>
            </w:pPr>
            <w:r>
              <w:rPr>
                <w:noProof/>
              </w:rPr>
              <w:drawing>
                <wp:inline distT="0" distB="0" distL="0" distR="0" wp14:anchorId="5A9F1DDF" wp14:editId="7E4626AB">
                  <wp:extent cx="850944" cy="469924"/>
                  <wp:effectExtent l="0" t="0" r="0" b="0"/>
                  <wp:docPr id="137761542" name="Picture 1377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61542"/>
                          <pic:cNvPicPr/>
                        </pic:nvPicPr>
                        <pic:blipFill>
                          <a:blip r:embed="rId11">
                            <a:extLst>
                              <a:ext uri="{28A0092B-C50C-407E-A947-70E740481C1C}">
                                <a14:useLocalDpi xmlns:a14="http://schemas.microsoft.com/office/drawing/2010/main" val="0"/>
                              </a:ext>
                            </a:extLst>
                          </a:blip>
                          <a:stretch>
                            <a:fillRect/>
                          </a:stretch>
                        </pic:blipFill>
                        <pic:spPr>
                          <a:xfrm>
                            <a:off x="0" y="0"/>
                            <a:ext cx="850944" cy="469924"/>
                          </a:xfrm>
                          <a:prstGeom prst="rect">
                            <a:avLst/>
                          </a:prstGeom>
                        </pic:spPr>
                      </pic:pic>
                    </a:graphicData>
                  </a:graphic>
                </wp:inline>
              </w:drawing>
            </w:r>
          </w:p>
        </w:tc>
      </w:tr>
      <w:tr w:rsidR="445087AC" w14:paraId="75ACF6AE" w14:textId="77777777" w:rsidTr="76DD0C7D">
        <w:trPr>
          <w:trHeight w:val="300"/>
        </w:trPr>
        <w:tc>
          <w:tcPr>
            <w:tcW w:w="4508" w:type="dxa"/>
          </w:tcPr>
          <w:p w14:paraId="3738C733" w14:textId="628BCA17" w:rsidR="7353CABF" w:rsidRDefault="7353CABF" w:rsidP="76DD0C7D">
            <w:pPr>
              <w:rPr>
                <w:rFonts w:eastAsia="Calibri" w:cs="Calibri"/>
                <w:sz w:val="28"/>
                <w:szCs w:val="28"/>
              </w:rPr>
            </w:pPr>
            <w:r w:rsidRPr="76DD0C7D">
              <w:rPr>
                <w:rFonts w:eastAsia="Calibri" w:cs="Calibri"/>
                <w:sz w:val="28"/>
                <w:szCs w:val="28"/>
              </w:rPr>
              <w:t>Chief Engineer</w:t>
            </w:r>
          </w:p>
        </w:tc>
        <w:tc>
          <w:tcPr>
            <w:tcW w:w="4508" w:type="dxa"/>
          </w:tcPr>
          <w:p w14:paraId="47F316AE" w14:textId="61465E0C" w:rsidR="445087AC" w:rsidRDefault="46D42A9D" w:rsidP="445087AC">
            <w:pPr>
              <w:rPr>
                <w:rFonts w:eastAsia="Calibri" w:cs="Calibri"/>
              </w:rPr>
            </w:pPr>
            <w:r>
              <w:rPr>
                <w:noProof/>
              </w:rPr>
              <w:drawing>
                <wp:inline distT="0" distB="0" distL="0" distR="0" wp14:anchorId="630D9E44" wp14:editId="0178E6F3">
                  <wp:extent cx="1143059" cy="431822"/>
                  <wp:effectExtent l="0" t="0" r="0" b="0"/>
                  <wp:docPr id="367224507" name="Picture 36722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224507"/>
                          <pic:cNvPicPr/>
                        </pic:nvPicPr>
                        <pic:blipFill>
                          <a:blip r:embed="rId12">
                            <a:extLst>
                              <a:ext uri="{28A0092B-C50C-407E-A947-70E740481C1C}">
                                <a14:useLocalDpi xmlns:a14="http://schemas.microsoft.com/office/drawing/2010/main" val="0"/>
                              </a:ext>
                            </a:extLst>
                          </a:blip>
                          <a:stretch>
                            <a:fillRect/>
                          </a:stretch>
                        </pic:blipFill>
                        <pic:spPr>
                          <a:xfrm>
                            <a:off x="0" y="0"/>
                            <a:ext cx="1143059" cy="431822"/>
                          </a:xfrm>
                          <a:prstGeom prst="rect">
                            <a:avLst/>
                          </a:prstGeom>
                        </pic:spPr>
                      </pic:pic>
                    </a:graphicData>
                  </a:graphic>
                </wp:inline>
              </w:drawing>
            </w:r>
          </w:p>
        </w:tc>
      </w:tr>
      <w:tr w:rsidR="445087AC" w14:paraId="2960D5DD" w14:textId="77777777" w:rsidTr="76DD0C7D">
        <w:trPr>
          <w:trHeight w:val="300"/>
        </w:trPr>
        <w:tc>
          <w:tcPr>
            <w:tcW w:w="4508" w:type="dxa"/>
          </w:tcPr>
          <w:p w14:paraId="43BFB667" w14:textId="247F9EB4" w:rsidR="7353CABF" w:rsidRDefault="7353CABF" w:rsidP="76DD0C7D">
            <w:pPr>
              <w:rPr>
                <w:rFonts w:eastAsia="Calibri" w:cs="Calibri"/>
                <w:sz w:val="28"/>
                <w:szCs w:val="28"/>
              </w:rPr>
            </w:pPr>
            <w:r w:rsidRPr="76DD0C7D">
              <w:rPr>
                <w:rFonts w:eastAsia="Calibri" w:cs="Calibri"/>
                <w:sz w:val="28"/>
                <w:szCs w:val="28"/>
              </w:rPr>
              <w:t>Deputy Chief Engineer</w:t>
            </w:r>
          </w:p>
        </w:tc>
        <w:tc>
          <w:tcPr>
            <w:tcW w:w="4508" w:type="dxa"/>
          </w:tcPr>
          <w:p w14:paraId="710B3AEA" w14:textId="10C59F82" w:rsidR="445087AC" w:rsidRDefault="46D42A9D" w:rsidP="445087AC">
            <w:pPr>
              <w:rPr>
                <w:rFonts w:eastAsia="Calibri" w:cs="Calibri"/>
              </w:rPr>
            </w:pPr>
            <w:r>
              <w:rPr>
                <w:noProof/>
              </w:rPr>
              <w:drawing>
                <wp:inline distT="0" distB="0" distL="0" distR="0" wp14:anchorId="10ECF6FC" wp14:editId="6C34C23F">
                  <wp:extent cx="1092256" cy="482625"/>
                  <wp:effectExtent l="0" t="0" r="0" b="0"/>
                  <wp:docPr id="1212807782" name="Picture 121280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807782"/>
                          <pic:cNvPicPr/>
                        </pic:nvPicPr>
                        <pic:blipFill>
                          <a:blip r:embed="rId13">
                            <a:extLst>
                              <a:ext uri="{28A0092B-C50C-407E-A947-70E740481C1C}">
                                <a14:useLocalDpi xmlns:a14="http://schemas.microsoft.com/office/drawing/2010/main" val="0"/>
                              </a:ext>
                            </a:extLst>
                          </a:blip>
                          <a:stretch>
                            <a:fillRect/>
                          </a:stretch>
                        </pic:blipFill>
                        <pic:spPr>
                          <a:xfrm>
                            <a:off x="0" y="0"/>
                            <a:ext cx="1092256" cy="482625"/>
                          </a:xfrm>
                          <a:prstGeom prst="rect">
                            <a:avLst/>
                          </a:prstGeom>
                        </pic:spPr>
                      </pic:pic>
                    </a:graphicData>
                  </a:graphic>
                </wp:inline>
              </w:drawing>
            </w:r>
          </w:p>
        </w:tc>
      </w:tr>
      <w:tr w:rsidR="445087AC" w14:paraId="50D91018" w14:textId="77777777" w:rsidTr="76DD0C7D">
        <w:trPr>
          <w:trHeight w:val="300"/>
        </w:trPr>
        <w:tc>
          <w:tcPr>
            <w:tcW w:w="4508" w:type="dxa"/>
          </w:tcPr>
          <w:p w14:paraId="79802796" w14:textId="2E2F2BC3" w:rsidR="7353CABF" w:rsidRDefault="7353CABF" w:rsidP="76DD0C7D">
            <w:pPr>
              <w:rPr>
                <w:rFonts w:eastAsia="Calibri" w:cs="Calibri"/>
                <w:sz w:val="28"/>
                <w:szCs w:val="28"/>
              </w:rPr>
            </w:pPr>
            <w:r w:rsidRPr="76DD0C7D">
              <w:rPr>
                <w:rFonts w:eastAsia="Calibri" w:cs="Calibri"/>
                <w:sz w:val="28"/>
                <w:szCs w:val="28"/>
              </w:rPr>
              <w:t>Chief of Production</w:t>
            </w:r>
          </w:p>
        </w:tc>
        <w:tc>
          <w:tcPr>
            <w:tcW w:w="4508" w:type="dxa"/>
          </w:tcPr>
          <w:p w14:paraId="26869E5C" w14:textId="2151D8DE" w:rsidR="445087AC" w:rsidRDefault="00D5355D" w:rsidP="445087AC">
            <w:pPr>
              <w:rPr>
                <w:rFonts w:eastAsia="Calibri" w:cs="Calibri"/>
              </w:rPr>
            </w:pPr>
            <w:r>
              <w:rPr>
                <w:rFonts w:ascii="Segoe UI" w:hAnsi="Segoe UI" w:cs="Segoe UI"/>
                <w:noProof/>
                <w:color w:val="000000"/>
                <w:sz w:val="18"/>
                <w:szCs w:val="18"/>
                <w:shd w:val="clear" w:color="auto" w:fill="FFFFFF"/>
              </w:rPr>
              <w:drawing>
                <wp:anchor distT="0" distB="0" distL="114300" distR="114300" simplePos="0" relativeHeight="251658240" behindDoc="0" locked="0" layoutInCell="1" allowOverlap="1" wp14:anchorId="5BF97644" wp14:editId="0743931D">
                  <wp:simplePos x="0" y="0"/>
                  <wp:positionH relativeFrom="column">
                    <wp:posOffset>3810</wp:posOffset>
                  </wp:positionH>
                  <wp:positionV relativeFrom="paragraph">
                    <wp:posOffset>44782</wp:posOffset>
                  </wp:positionV>
                  <wp:extent cx="921926" cy="316089"/>
                  <wp:effectExtent l="0" t="0" r="0" b="1905"/>
                  <wp:wrapNone/>
                  <wp:docPr id="1066792611" name="Picture 2" descr="Picture 204927382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2049273821, 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1926" cy="31608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445087AC" w14:paraId="485B6864" w14:textId="77777777" w:rsidTr="76DD0C7D">
        <w:trPr>
          <w:trHeight w:val="300"/>
        </w:trPr>
        <w:tc>
          <w:tcPr>
            <w:tcW w:w="4508" w:type="dxa"/>
          </w:tcPr>
          <w:p w14:paraId="1A1D608B" w14:textId="38657A17" w:rsidR="7353CABF" w:rsidRDefault="7353CABF" w:rsidP="76DD0C7D">
            <w:pPr>
              <w:rPr>
                <w:rFonts w:eastAsia="Calibri" w:cs="Calibri"/>
                <w:sz w:val="28"/>
                <w:szCs w:val="28"/>
              </w:rPr>
            </w:pPr>
            <w:r w:rsidRPr="76DD0C7D">
              <w:rPr>
                <w:rFonts w:eastAsia="Calibri" w:cs="Calibri"/>
                <w:sz w:val="28"/>
                <w:szCs w:val="28"/>
              </w:rPr>
              <w:t>Chief of Automation and Control</w:t>
            </w:r>
          </w:p>
        </w:tc>
        <w:tc>
          <w:tcPr>
            <w:tcW w:w="4508" w:type="dxa"/>
          </w:tcPr>
          <w:p w14:paraId="0934BA6C" w14:textId="0DBA5D73" w:rsidR="445087AC" w:rsidRDefault="001C2D1A" w:rsidP="445087AC">
            <w:pPr>
              <w:rPr>
                <w:rFonts w:eastAsia="Calibri" w:cs="Calibri"/>
              </w:rPr>
            </w:pPr>
            <w:r>
              <w:rPr>
                <w:noProof/>
              </w:rPr>
              <w:drawing>
                <wp:anchor distT="0" distB="0" distL="114300" distR="114300" simplePos="0" relativeHeight="251658261" behindDoc="0" locked="0" layoutInCell="1" allowOverlap="1" wp14:anchorId="419FB4F5" wp14:editId="7606E4D5">
                  <wp:simplePos x="0" y="0"/>
                  <wp:positionH relativeFrom="column">
                    <wp:posOffset>0</wp:posOffset>
                  </wp:positionH>
                  <wp:positionV relativeFrom="paragraph">
                    <wp:posOffset>92397</wp:posOffset>
                  </wp:positionV>
                  <wp:extent cx="643361" cy="278765"/>
                  <wp:effectExtent l="0" t="0" r="4445" b="635"/>
                  <wp:wrapSquare wrapText="bothSides"/>
                  <wp:docPr id="1296974654" name="Picture 9" descr="Picture 125175536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3361" cy="278765"/>
                          </a:xfrm>
                          <a:prstGeom prst="rect">
                            <a:avLst/>
                          </a:prstGeom>
                        </pic:spPr>
                      </pic:pic>
                    </a:graphicData>
                  </a:graphic>
                </wp:anchor>
              </w:drawing>
            </w:r>
          </w:p>
        </w:tc>
      </w:tr>
      <w:tr w:rsidR="445087AC" w14:paraId="2635BF7E" w14:textId="77777777" w:rsidTr="76DD0C7D">
        <w:trPr>
          <w:gridAfter w:val="1"/>
          <w:wAfter w:w="4508" w:type="dxa"/>
          <w:trHeight w:val="300"/>
        </w:trPr>
        <w:tc>
          <w:tcPr>
            <w:tcW w:w="4508" w:type="dxa"/>
          </w:tcPr>
          <w:p w14:paraId="4A43FC56" w14:textId="6DD05E52" w:rsidR="445087AC" w:rsidRDefault="445087AC" w:rsidP="445087AC">
            <w:pPr>
              <w:rPr>
                <w:rFonts w:eastAsia="Calibri" w:cs="Calibri"/>
              </w:rPr>
            </w:pPr>
          </w:p>
        </w:tc>
      </w:tr>
      <w:tr w:rsidR="445087AC" w14:paraId="1E0565E1" w14:textId="77777777" w:rsidTr="76DD0C7D">
        <w:trPr>
          <w:gridAfter w:val="1"/>
          <w:wAfter w:w="4508" w:type="dxa"/>
          <w:trHeight w:val="300"/>
        </w:trPr>
        <w:tc>
          <w:tcPr>
            <w:tcW w:w="4508" w:type="dxa"/>
          </w:tcPr>
          <w:p w14:paraId="2DE8AC65" w14:textId="458DD926" w:rsidR="445087AC" w:rsidRDefault="445087AC" w:rsidP="445087AC">
            <w:pPr>
              <w:rPr>
                <w:rFonts w:eastAsia="Calibri" w:cs="Calibri"/>
              </w:rPr>
            </w:pPr>
          </w:p>
        </w:tc>
      </w:tr>
      <w:tr w:rsidR="445087AC" w14:paraId="5B7060CE" w14:textId="77777777" w:rsidTr="76DD0C7D">
        <w:trPr>
          <w:gridAfter w:val="1"/>
          <w:wAfter w:w="4508" w:type="dxa"/>
          <w:trHeight w:val="300"/>
        </w:trPr>
        <w:tc>
          <w:tcPr>
            <w:tcW w:w="4508" w:type="dxa"/>
          </w:tcPr>
          <w:p w14:paraId="07BE0CC5" w14:textId="4211F26B" w:rsidR="445087AC" w:rsidRDefault="445087AC" w:rsidP="445087AC">
            <w:pPr>
              <w:rPr>
                <w:rFonts w:eastAsia="Calibri" w:cs="Calibri"/>
              </w:rPr>
            </w:pPr>
          </w:p>
        </w:tc>
      </w:tr>
    </w:tbl>
    <w:p w14:paraId="00238726" w14:textId="77777777" w:rsidR="00660E30" w:rsidRDefault="00660E30" w:rsidP="10730712">
      <w:pPr>
        <w:pStyle w:val="Heading1"/>
        <w:rPr>
          <w:rFonts w:eastAsia="Calibri" w:cs="Calibri"/>
          <w:color w:val="AD2159"/>
        </w:rPr>
      </w:pPr>
      <w:r>
        <w:rPr>
          <w:rFonts w:eastAsia="Calibri" w:cs="Calibri"/>
          <w:color w:val="AD2159"/>
        </w:rPr>
        <w:br w:type="page"/>
      </w:r>
    </w:p>
    <w:p w14:paraId="7B4E3EE6" w14:textId="3AA50671" w:rsidR="0340420C" w:rsidRPr="00004A62" w:rsidRDefault="0340420C" w:rsidP="10730712">
      <w:pPr>
        <w:pStyle w:val="Heading1"/>
        <w:rPr>
          <w:rFonts w:eastAsia="Calibri" w:cs="Calibri"/>
        </w:rPr>
      </w:pPr>
      <w:bookmarkStart w:id="0" w:name="_Toc199976461"/>
      <w:bookmarkStart w:id="1" w:name="_Toc199984973"/>
      <w:r w:rsidRPr="00004A62">
        <w:rPr>
          <w:rFonts w:eastAsia="Calibri" w:cs="Calibri"/>
        </w:rPr>
        <w:lastRenderedPageBreak/>
        <w:t xml:space="preserve">Table of </w:t>
      </w:r>
      <w:r w:rsidR="006E1EB9" w:rsidRPr="00004A62">
        <w:rPr>
          <w:rFonts w:eastAsia="Calibri" w:cs="Calibri"/>
        </w:rPr>
        <w:t>C</w:t>
      </w:r>
      <w:r w:rsidRPr="00004A62">
        <w:rPr>
          <w:rFonts w:eastAsia="Calibri" w:cs="Calibri"/>
        </w:rPr>
        <w:t>ontents</w:t>
      </w:r>
      <w:bookmarkEnd w:id="0"/>
      <w:bookmarkEnd w:id="1"/>
    </w:p>
    <w:sdt>
      <w:sdtPr>
        <w:rPr>
          <w:rFonts w:cs="Calibri"/>
          <w:szCs w:val="22"/>
        </w:rPr>
        <w:id w:val="1645439703"/>
        <w:docPartObj>
          <w:docPartGallery w:val="Table of Contents"/>
          <w:docPartUnique/>
        </w:docPartObj>
      </w:sdtPr>
      <w:sdtEndPr>
        <w:rPr>
          <w:rFonts w:cs="Times New Roman"/>
          <w:szCs w:val="24"/>
        </w:rPr>
      </w:sdtEndPr>
      <w:sdtContent>
        <w:p w14:paraId="7947FF11" w14:textId="744B4863" w:rsidR="00D46458" w:rsidRDefault="062E8C18">
          <w:pPr>
            <w:pStyle w:val="TOC1"/>
            <w:tabs>
              <w:tab w:val="right" w:leader="dot" w:pos="9016"/>
            </w:tabs>
            <w:rPr>
              <w:rFonts w:asciiTheme="minorHAnsi" w:eastAsiaTheme="minorEastAsia" w:hAnsiTheme="minorHAnsi" w:cstheme="minorBidi"/>
              <w:noProof/>
              <w:kern w:val="2"/>
              <w:sz w:val="24"/>
              <w14:ligatures w14:val="standardContextual"/>
            </w:rPr>
          </w:pPr>
          <w:r w:rsidRPr="0091654C">
            <w:rPr>
              <w:rFonts w:cs="Calibri"/>
              <w:szCs w:val="22"/>
            </w:rPr>
            <w:fldChar w:fldCharType="begin"/>
          </w:r>
          <w:r w:rsidRPr="0091654C">
            <w:rPr>
              <w:rFonts w:cs="Calibri"/>
              <w:szCs w:val="22"/>
            </w:rPr>
            <w:instrText>TOC \o \z \u \h</w:instrText>
          </w:r>
          <w:r w:rsidRPr="0091654C">
            <w:rPr>
              <w:rFonts w:cs="Calibri"/>
              <w:szCs w:val="22"/>
            </w:rPr>
            <w:fldChar w:fldCharType="separate"/>
          </w:r>
          <w:hyperlink w:anchor="_Toc199984973" w:history="1">
            <w:r w:rsidR="00D46458" w:rsidRPr="00247696">
              <w:rPr>
                <w:rStyle w:val="Hyperlink"/>
                <w:rFonts w:eastAsia="Calibri" w:cs="Calibri"/>
                <w:noProof/>
              </w:rPr>
              <w:t>Table of Contents</w:t>
            </w:r>
            <w:r w:rsidR="00D46458">
              <w:rPr>
                <w:noProof/>
                <w:webHidden/>
              </w:rPr>
              <w:tab/>
            </w:r>
            <w:r w:rsidR="00D46458">
              <w:rPr>
                <w:noProof/>
                <w:webHidden/>
              </w:rPr>
              <w:fldChar w:fldCharType="begin"/>
            </w:r>
            <w:r w:rsidR="00D46458">
              <w:rPr>
                <w:noProof/>
                <w:webHidden/>
              </w:rPr>
              <w:instrText xml:space="preserve"> PAGEREF _Toc199984973 \h </w:instrText>
            </w:r>
            <w:r w:rsidR="00D46458">
              <w:rPr>
                <w:noProof/>
                <w:webHidden/>
              </w:rPr>
            </w:r>
            <w:r w:rsidR="00D46458">
              <w:rPr>
                <w:noProof/>
                <w:webHidden/>
              </w:rPr>
              <w:fldChar w:fldCharType="separate"/>
            </w:r>
            <w:r w:rsidR="00D46458">
              <w:rPr>
                <w:noProof/>
                <w:webHidden/>
              </w:rPr>
              <w:t>2</w:t>
            </w:r>
            <w:r w:rsidR="00D46458">
              <w:rPr>
                <w:noProof/>
                <w:webHidden/>
              </w:rPr>
              <w:fldChar w:fldCharType="end"/>
            </w:r>
          </w:hyperlink>
        </w:p>
        <w:p w14:paraId="5A1138AB" w14:textId="2F407FED"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74" w:history="1">
            <w:r w:rsidRPr="00247696">
              <w:rPr>
                <w:rStyle w:val="Hyperlink"/>
                <w:rFonts w:eastAsiaTheme="majorEastAsia"/>
                <w:noProof/>
              </w:rPr>
              <w:t>Introduction</w:t>
            </w:r>
            <w:r>
              <w:rPr>
                <w:noProof/>
                <w:webHidden/>
              </w:rPr>
              <w:tab/>
            </w:r>
            <w:r>
              <w:rPr>
                <w:noProof/>
                <w:webHidden/>
              </w:rPr>
              <w:fldChar w:fldCharType="begin"/>
            </w:r>
            <w:r>
              <w:rPr>
                <w:noProof/>
                <w:webHidden/>
              </w:rPr>
              <w:instrText xml:space="preserve"> PAGEREF _Toc199984974 \h </w:instrText>
            </w:r>
            <w:r>
              <w:rPr>
                <w:noProof/>
                <w:webHidden/>
              </w:rPr>
            </w:r>
            <w:r>
              <w:rPr>
                <w:noProof/>
                <w:webHidden/>
              </w:rPr>
              <w:fldChar w:fldCharType="separate"/>
            </w:r>
            <w:r>
              <w:rPr>
                <w:noProof/>
                <w:webHidden/>
              </w:rPr>
              <w:t>4</w:t>
            </w:r>
            <w:r>
              <w:rPr>
                <w:noProof/>
                <w:webHidden/>
              </w:rPr>
              <w:fldChar w:fldCharType="end"/>
            </w:r>
          </w:hyperlink>
        </w:p>
        <w:p w14:paraId="61B7DDF2" w14:textId="20BDF6F5"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75" w:history="1">
            <w:r w:rsidRPr="00247696">
              <w:rPr>
                <w:rStyle w:val="Hyperlink"/>
                <w:rFonts w:eastAsiaTheme="majorEastAsia"/>
                <w:noProof/>
              </w:rPr>
              <w:t>Framework</w:t>
            </w:r>
            <w:r>
              <w:rPr>
                <w:noProof/>
                <w:webHidden/>
              </w:rPr>
              <w:tab/>
            </w:r>
            <w:r>
              <w:rPr>
                <w:noProof/>
                <w:webHidden/>
              </w:rPr>
              <w:fldChar w:fldCharType="begin"/>
            </w:r>
            <w:r>
              <w:rPr>
                <w:noProof/>
                <w:webHidden/>
              </w:rPr>
              <w:instrText xml:space="preserve"> PAGEREF _Toc199984975 \h </w:instrText>
            </w:r>
            <w:r>
              <w:rPr>
                <w:noProof/>
                <w:webHidden/>
              </w:rPr>
            </w:r>
            <w:r>
              <w:rPr>
                <w:noProof/>
                <w:webHidden/>
              </w:rPr>
              <w:fldChar w:fldCharType="separate"/>
            </w:r>
            <w:r>
              <w:rPr>
                <w:noProof/>
                <w:webHidden/>
              </w:rPr>
              <w:t>6</w:t>
            </w:r>
            <w:r>
              <w:rPr>
                <w:noProof/>
                <w:webHidden/>
              </w:rPr>
              <w:fldChar w:fldCharType="end"/>
            </w:r>
          </w:hyperlink>
        </w:p>
        <w:p w14:paraId="65CA8758" w14:textId="53951A2F" w:rsidR="00D46458" w:rsidRDefault="00D46458">
          <w:pPr>
            <w:pStyle w:val="TOC2"/>
            <w:tabs>
              <w:tab w:val="right" w:leader="dot" w:pos="9016"/>
            </w:tabs>
            <w:rPr>
              <w:rFonts w:asciiTheme="minorHAnsi" w:eastAsiaTheme="minorEastAsia" w:hAnsiTheme="minorHAnsi" w:cstheme="minorBidi"/>
              <w:noProof/>
              <w:kern w:val="2"/>
              <w:sz w:val="24"/>
              <w14:ligatures w14:val="standardContextual"/>
            </w:rPr>
          </w:pPr>
          <w:hyperlink w:anchor="_Toc199984976" w:history="1">
            <w:r w:rsidRPr="00247696">
              <w:rPr>
                <w:rStyle w:val="Hyperlink"/>
                <w:rFonts w:eastAsiaTheme="majorEastAsia"/>
                <w:noProof/>
              </w:rPr>
              <w:t>Design</w:t>
            </w:r>
            <w:r>
              <w:rPr>
                <w:noProof/>
                <w:webHidden/>
              </w:rPr>
              <w:tab/>
            </w:r>
            <w:r>
              <w:rPr>
                <w:noProof/>
                <w:webHidden/>
              </w:rPr>
              <w:fldChar w:fldCharType="begin"/>
            </w:r>
            <w:r>
              <w:rPr>
                <w:noProof/>
                <w:webHidden/>
              </w:rPr>
              <w:instrText xml:space="preserve"> PAGEREF _Toc199984976 \h </w:instrText>
            </w:r>
            <w:r>
              <w:rPr>
                <w:noProof/>
                <w:webHidden/>
              </w:rPr>
            </w:r>
            <w:r>
              <w:rPr>
                <w:noProof/>
                <w:webHidden/>
              </w:rPr>
              <w:fldChar w:fldCharType="separate"/>
            </w:r>
            <w:r>
              <w:rPr>
                <w:noProof/>
                <w:webHidden/>
              </w:rPr>
              <w:t>7</w:t>
            </w:r>
            <w:r>
              <w:rPr>
                <w:noProof/>
                <w:webHidden/>
              </w:rPr>
              <w:fldChar w:fldCharType="end"/>
            </w:r>
          </w:hyperlink>
        </w:p>
        <w:p w14:paraId="25B73388" w14:textId="03311665" w:rsidR="00D46458" w:rsidRDefault="00D46458">
          <w:pPr>
            <w:pStyle w:val="TOC3"/>
            <w:tabs>
              <w:tab w:val="right" w:leader="dot" w:pos="9016"/>
            </w:tabs>
            <w:rPr>
              <w:rFonts w:asciiTheme="minorHAnsi" w:eastAsiaTheme="minorEastAsia" w:hAnsiTheme="minorHAnsi" w:cstheme="minorBidi"/>
              <w:noProof/>
              <w:kern w:val="2"/>
              <w:sz w:val="24"/>
              <w14:ligatures w14:val="standardContextual"/>
            </w:rPr>
          </w:pPr>
          <w:hyperlink w:anchor="_Toc199984977" w:history="1">
            <w:r w:rsidRPr="00247696">
              <w:rPr>
                <w:rStyle w:val="Hyperlink"/>
                <w:rFonts w:eastAsiaTheme="majorEastAsia"/>
                <w:noProof/>
              </w:rPr>
              <w:t>Introduction</w:t>
            </w:r>
            <w:r>
              <w:rPr>
                <w:noProof/>
                <w:webHidden/>
              </w:rPr>
              <w:tab/>
            </w:r>
            <w:r>
              <w:rPr>
                <w:noProof/>
                <w:webHidden/>
              </w:rPr>
              <w:fldChar w:fldCharType="begin"/>
            </w:r>
            <w:r>
              <w:rPr>
                <w:noProof/>
                <w:webHidden/>
              </w:rPr>
              <w:instrText xml:space="preserve"> PAGEREF _Toc199984977 \h </w:instrText>
            </w:r>
            <w:r>
              <w:rPr>
                <w:noProof/>
                <w:webHidden/>
              </w:rPr>
            </w:r>
            <w:r>
              <w:rPr>
                <w:noProof/>
                <w:webHidden/>
              </w:rPr>
              <w:fldChar w:fldCharType="separate"/>
            </w:r>
            <w:r>
              <w:rPr>
                <w:noProof/>
                <w:webHidden/>
              </w:rPr>
              <w:t>7</w:t>
            </w:r>
            <w:r>
              <w:rPr>
                <w:noProof/>
                <w:webHidden/>
              </w:rPr>
              <w:fldChar w:fldCharType="end"/>
            </w:r>
          </w:hyperlink>
        </w:p>
        <w:p w14:paraId="0040A5DA" w14:textId="3DF0307A" w:rsidR="00D46458" w:rsidRDefault="00D46458">
          <w:pPr>
            <w:pStyle w:val="TOC3"/>
            <w:tabs>
              <w:tab w:val="right" w:leader="dot" w:pos="9016"/>
            </w:tabs>
            <w:rPr>
              <w:rFonts w:asciiTheme="minorHAnsi" w:eastAsiaTheme="minorEastAsia" w:hAnsiTheme="minorHAnsi" w:cstheme="minorBidi"/>
              <w:noProof/>
              <w:kern w:val="2"/>
              <w:sz w:val="24"/>
              <w14:ligatures w14:val="standardContextual"/>
            </w:rPr>
          </w:pPr>
          <w:hyperlink w:anchor="_Toc199984978" w:history="1">
            <w:r w:rsidRPr="00247696">
              <w:rPr>
                <w:rStyle w:val="Hyperlink"/>
                <w:rFonts w:eastAsiaTheme="majorEastAsia"/>
                <w:noProof/>
              </w:rPr>
              <w:t>Whole Frame</w:t>
            </w:r>
            <w:r>
              <w:rPr>
                <w:noProof/>
                <w:webHidden/>
              </w:rPr>
              <w:tab/>
            </w:r>
            <w:r>
              <w:rPr>
                <w:noProof/>
                <w:webHidden/>
              </w:rPr>
              <w:fldChar w:fldCharType="begin"/>
            </w:r>
            <w:r>
              <w:rPr>
                <w:noProof/>
                <w:webHidden/>
              </w:rPr>
              <w:instrText xml:space="preserve"> PAGEREF _Toc199984978 \h </w:instrText>
            </w:r>
            <w:r>
              <w:rPr>
                <w:noProof/>
                <w:webHidden/>
              </w:rPr>
            </w:r>
            <w:r>
              <w:rPr>
                <w:noProof/>
                <w:webHidden/>
              </w:rPr>
              <w:fldChar w:fldCharType="separate"/>
            </w:r>
            <w:r>
              <w:rPr>
                <w:noProof/>
                <w:webHidden/>
              </w:rPr>
              <w:t>7</w:t>
            </w:r>
            <w:r>
              <w:rPr>
                <w:noProof/>
                <w:webHidden/>
              </w:rPr>
              <w:fldChar w:fldCharType="end"/>
            </w:r>
          </w:hyperlink>
        </w:p>
        <w:p w14:paraId="4B274D93" w14:textId="5AAFD654" w:rsidR="00D46458" w:rsidRDefault="00D46458">
          <w:pPr>
            <w:pStyle w:val="TOC3"/>
            <w:tabs>
              <w:tab w:val="right" w:leader="dot" w:pos="9016"/>
            </w:tabs>
            <w:rPr>
              <w:rFonts w:asciiTheme="minorHAnsi" w:eastAsiaTheme="minorEastAsia" w:hAnsiTheme="minorHAnsi" w:cstheme="minorBidi"/>
              <w:noProof/>
              <w:kern w:val="2"/>
              <w:sz w:val="24"/>
              <w14:ligatures w14:val="standardContextual"/>
            </w:rPr>
          </w:pPr>
          <w:hyperlink w:anchor="_Toc199984979" w:history="1">
            <w:r w:rsidRPr="00247696">
              <w:rPr>
                <w:rStyle w:val="Hyperlink"/>
                <w:rFonts w:eastAsiaTheme="majorEastAsia"/>
                <w:noProof/>
              </w:rPr>
              <w:t>Frame Skeleton</w:t>
            </w:r>
            <w:r>
              <w:rPr>
                <w:noProof/>
                <w:webHidden/>
              </w:rPr>
              <w:tab/>
            </w:r>
            <w:r>
              <w:rPr>
                <w:noProof/>
                <w:webHidden/>
              </w:rPr>
              <w:fldChar w:fldCharType="begin"/>
            </w:r>
            <w:r>
              <w:rPr>
                <w:noProof/>
                <w:webHidden/>
              </w:rPr>
              <w:instrText xml:space="preserve"> PAGEREF _Toc199984979 \h </w:instrText>
            </w:r>
            <w:r>
              <w:rPr>
                <w:noProof/>
                <w:webHidden/>
              </w:rPr>
            </w:r>
            <w:r>
              <w:rPr>
                <w:noProof/>
                <w:webHidden/>
              </w:rPr>
              <w:fldChar w:fldCharType="separate"/>
            </w:r>
            <w:r>
              <w:rPr>
                <w:noProof/>
                <w:webHidden/>
              </w:rPr>
              <w:t>8</w:t>
            </w:r>
            <w:r>
              <w:rPr>
                <w:noProof/>
                <w:webHidden/>
              </w:rPr>
              <w:fldChar w:fldCharType="end"/>
            </w:r>
          </w:hyperlink>
        </w:p>
        <w:p w14:paraId="3DD7CEC7" w14:textId="69B1A2F8" w:rsidR="00D46458" w:rsidRDefault="00D46458">
          <w:pPr>
            <w:pStyle w:val="TOC3"/>
            <w:tabs>
              <w:tab w:val="right" w:leader="dot" w:pos="9016"/>
            </w:tabs>
            <w:rPr>
              <w:rFonts w:asciiTheme="minorHAnsi" w:eastAsiaTheme="minorEastAsia" w:hAnsiTheme="minorHAnsi" w:cstheme="minorBidi"/>
              <w:noProof/>
              <w:kern w:val="2"/>
              <w:sz w:val="24"/>
              <w14:ligatures w14:val="standardContextual"/>
            </w:rPr>
          </w:pPr>
          <w:hyperlink w:anchor="_Toc199984980" w:history="1">
            <w:r w:rsidRPr="00247696">
              <w:rPr>
                <w:rStyle w:val="Hyperlink"/>
                <w:rFonts w:eastAsiaTheme="majorEastAsia"/>
                <w:noProof/>
              </w:rPr>
              <w:t>Platform</w:t>
            </w:r>
            <w:r>
              <w:rPr>
                <w:noProof/>
                <w:webHidden/>
              </w:rPr>
              <w:tab/>
            </w:r>
            <w:r>
              <w:rPr>
                <w:noProof/>
                <w:webHidden/>
              </w:rPr>
              <w:fldChar w:fldCharType="begin"/>
            </w:r>
            <w:r>
              <w:rPr>
                <w:noProof/>
                <w:webHidden/>
              </w:rPr>
              <w:instrText xml:space="preserve"> PAGEREF _Toc199984980 \h </w:instrText>
            </w:r>
            <w:r>
              <w:rPr>
                <w:noProof/>
                <w:webHidden/>
              </w:rPr>
            </w:r>
            <w:r>
              <w:rPr>
                <w:noProof/>
                <w:webHidden/>
              </w:rPr>
              <w:fldChar w:fldCharType="separate"/>
            </w:r>
            <w:r>
              <w:rPr>
                <w:noProof/>
                <w:webHidden/>
              </w:rPr>
              <w:t>9</w:t>
            </w:r>
            <w:r>
              <w:rPr>
                <w:noProof/>
                <w:webHidden/>
              </w:rPr>
              <w:fldChar w:fldCharType="end"/>
            </w:r>
          </w:hyperlink>
        </w:p>
        <w:p w14:paraId="1B24905F" w14:textId="6AFF078B"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81" w:history="1">
            <w:r w:rsidRPr="00247696">
              <w:rPr>
                <w:rStyle w:val="Hyperlink"/>
                <w:rFonts w:eastAsiaTheme="majorEastAsia"/>
                <w:noProof/>
              </w:rPr>
              <w:t>Automation</w:t>
            </w:r>
            <w:r>
              <w:rPr>
                <w:noProof/>
                <w:webHidden/>
              </w:rPr>
              <w:tab/>
            </w:r>
            <w:r>
              <w:rPr>
                <w:noProof/>
                <w:webHidden/>
              </w:rPr>
              <w:fldChar w:fldCharType="begin"/>
            </w:r>
            <w:r>
              <w:rPr>
                <w:noProof/>
                <w:webHidden/>
              </w:rPr>
              <w:instrText xml:space="preserve"> PAGEREF _Toc199984981 \h </w:instrText>
            </w:r>
            <w:r>
              <w:rPr>
                <w:noProof/>
                <w:webHidden/>
              </w:rPr>
            </w:r>
            <w:r>
              <w:rPr>
                <w:noProof/>
                <w:webHidden/>
              </w:rPr>
              <w:fldChar w:fldCharType="separate"/>
            </w:r>
            <w:r>
              <w:rPr>
                <w:noProof/>
                <w:webHidden/>
              </w:rPr>
              <w:t>10</w:t>
            </w:r>
            <w:r>
              <w:rPr>
                <w:noProof/>
                <w:webHidden/>
              </w:rPr>
              <w:fldChar w:fldCharType="end"/>
            </w:r>
          </w:hyperlink>
        </w:p>
        <w:p w14:paraId="64C34B73" w14:textId="7A4961B5" w:rsidR="00D46458" w:rsidRDefault="00D46458">
          <w:pPr>
            <w:pStyle w:val="TOC2"/>
            <w:tabs>
              <w:tab w:val="right" w:leader="dot" w:pos="9016"/>
            </w:tabs>
            <w:rPr>
              <w:rFonts w:asciiTheme="minorHAnsi" w:eastAsiaTheme="minorEastAsia" w:hAnsiTheme="minorHAnsi" w:cstheme="minorBidi"/>
              <w:noProof/>
              <w:kern w:val="2"/>
              <w:sz w:val="24"/>
              <w14:ligatures w14:val="standardContextual"/>
            </w:rPr>
          </w:pPr>
          <w:hyperlink w:anchor="_Toc199984982" w:history="1">
            <w:r w:rsidRPr="00247696">
              <w:rPr>
                <w:rStyle w:val="Hyperlink"/>
                <w:rFonts w:eastAsiaTheme="majorEastAsia"/>
                <w:noProof/>
              </w:rPr>
              <w:t>Introduction</w:t>
            </w:r>
            <w:r>
              <w:rPr>
                <w:noProof/>
                <w:webHidden/>
              </w:rPr>
              <w:tab/>
            </w:r>
            <w:r>
              <w:rPr>
                <w:noProof/>
                <w:webHidden/>
              </w:rPr>
              <w:fldChar w:fldCharType="begin"/>
            </w:r>
            <w:r>
              <w:rPr>
                <w:noProof/>
                <w:webHidden/>
              </w:rPr>
              <w:instrText xml:space="preserve"> PAGEREF _Toc199984982 \h </w:instrText>
            </w:r>
            <w:r>
              <w:rPr>
                <w:noProof/>
                <w:webHidden/>
              </w:rPr>
            </w:r>
            <w:r>
              <w:rPr>
                <w:noProof/>
                <w:webHidden/>
              </w:rPr>
              <w:fldChar w:fldCharType="separate"/>
            </w:r>
            <w:r>
              <w:rPr>
                <w:noProof/>
                <w:webHidden/>
              </w:rPr>
              <w:t>10</w:t>
            </w:r>
            <w:r>
              <w:rPr>
                <w:noProof/>
                <w:webHidden/>
              </w:rPr>
              <w:fldChar w:fldCharType="end"/>
            </w:r>
          </w:hyperlink>
        </w:p>
        <w:p w14:paraId="33326ACC" w14:textId="7E4B0125" w:rsidR="00D46458" w:rsidRDefault="00D46458">
          <w:pPr>
            <w:pStyle w:val="TOC2"/>
            <w:tabs>
              <w:tab w:val="right" w:leader="dot" w:pos="9016"/>
            </w:tabs>
            <w:rPr>
              <w:rFonts w:asciiTheme="minorHAnsi" w:eastAsiaTheme="minorEastAsia" w:hAnsiTheme="minorHAnsi" w:cstheme="minorBidi"/>
              <w:noProof/>
              <w:kern w:val="2"/>
              <w:sz w:val="24"/>
              <w14:ligatures w14:val="standardContextual"/>
            </w:rPr>
          </w:pPr>
          <w:hyperlink w:anchor="_Toc199984983" w:history="1">
            <w:r w:rsidRPr="00247696">
              <w:rPr>
                <w:rStyle w:val="Hyperlink"/>
                <w:rFonts w:eastAsiaTheme="majorEastAsia"/>
                <w:noProof/>
              </w:rPr>
              <w:t>Design</w:t>
            </w:r>
            <w:r>
              <w:rPr>
                <w:noProof/>
                <w:webHidden/>
              </w:rPr>
              <w:tab/>
            </w:r>
            <w:r>
              <w:rPr>
                <w:noProof/>
                <w:webHidden/>
              </w:rPr>
              <w:fldChar w:fldCharType="begin"/>
            </w:r>
            <w:r>
              <w:rPr>
                <w:noProof/>
                <w:webHidden/>
              </w:rPr>
              <w:instrText xml:space="preserve"> PAGEREF _Toc199984983 \h </w:instrText>
            </w:r>
            <w:r>
              <w:rPr>
                <w:noProof/>
                <w:webHidden/>
              </w:rPr>
            </w:r>
            <w:r>
              <w:rPr>
                <w:noProof/>
                <w:webHidden/>
              </w:rPr>
              <w:fldChar w:fldCharType="separate"/>
            </w:r>
            <w:r>
              <w:rPr>
                <w:noProof/>
                <w:webHidden/>
              </w:rPr>
              <w:t>10</w:t>
            </w:r>
            <w:r>
              <w:rPr>
                <w:noProof/>
                <w:webHidden/>
              </w:rPr>
              <w:fldChar w:fldCharType="end"/>
            </w:r>
          </w:hyperlink>
        </w:p>
        <w:p w14:paraId="3037DCCB" w14:textId="77D1A2F2"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84" w:history="1">
            <w:r w:rsidRPr="00247696">
              <w:rPr>
                <w:rStyle w:val="Hyperlink"/>
                <w:rFonts w:eastAsiaTheme="majorEastAsia"/>
                <w:noProof/>
              </w:rPr>
              <w:t>Mechanism</w:t>
            </w:r>
            <w:r>
              <w:rPr>
                <w:noProof/>
                <w:webHidden/>
              </w:rPr>
              <w:tab/>
            </w:r>
            <w:r>
              <w:rPr>
                <w:noProof/>
                <w:webHidden/>
              </w:rPr>
              <w:fldChar w:fldCharType="begin"/>
            </w:r>
            <w:r>
              <w:rPr>
                <w:noProof/>
                <w:webHidden/>
              </w:rPr>
              <w:instrText xml:space="preserve"> PAGEREF _Toc199984984 \h </w:instrText>
            </w:r>
            <w:r>
              <w:rPr>
                <w:noProof/>
                <w:webHidden/>
              </w:rPr>
            </w:r>
            <w:r>
              <w:rPr>
                <w:noProof/>
                <w:webHidden/>
              </w:rPr>
              <w:fldChar w:fldCharType="separate"/>
            </w:r>
            <w:r>
              <w:rPr>
                <w:noProof/>
                <w:webHidden/>
              </w:rPr>
              <w:t>12</w:t>
            </w:r>
            <w:r>
              <w:rPr>
                <w:noProof/>
                <w:webHidden/>
              </w:rPr>
              <w:fldChar w:fldCharType="end"/>
            </w:r>
          </w:hyperlink>
        </w:p>
        <w:p w14:paraId="6A1E1290" w14:textId="015E20CB" w:rsidR="00D46458" w:rsidRDefault="00D46458">
          <w:pPr>
            <w:pStyle w:val="TOC2"/>
            <w:tabs>
              <w:tab w:val="right" w:leader="dot" w:pos="9016"/>
            </w:tabs>
            <w:rPr>
              <w:rFonts w:asciiTheme="minorHAnsi" w:eastAsiaTheme="minorEastAsia" w:hAnsiTheme="minorHAnsi" w:cstheme="minorBidi"/>
              <w:noProof/>
              <w:kern w:val="2"/>
              <w:sz w:val="24"/>
              <w14:ligatures w14:val="standardContextual"/>
            </w:rPr>
          </w:pPr>
          <w:hyperlink w:anchor="_Toc199984985" w:history="1">
            <w:r w:rsidRPr="00247696">
              <w:rPr>
                <w:rStyle w:val="Hyperlink"/>
                <w:rFonts w:eastAsiaTheme="majorEastAsia"/>
                <w:noProof/>
              </w:rPr>
              <w:t>Introduction</w:t>
            </w:r>
            <w:r>
              <w:rPr>
                <w:noProof/>
                <w:webHidden/>
              </w:rPr>
              <w:tab/>
            </w:r>
            <w:r>
              <w:rPr>
                <w:noProof/>
                <w:webHidden/>
              </w:rPr>
              <w:fldChar w:fldCharType="begin"/>
            </w:r>
            <w:r>
              <w:rPr>
                <w:noProof/>
                <w:webHidden/>
              </w:rPr>
              <w:instrText xml:space="preserve"> PAGEREF _Toc199984985 \h </w:instrText>
            </w:r>
            <w:r>
              <w:rPr>
                <w:noProof/>
                <w:webHidden/>
              </w:rPr>
            </w:r>
            <w:r>
              <w:rPr>
                <w:noProof/>
                <w:webHidden/>
              </w:rPr>
              <w:fldChar w:fldCharType="separate"/>
            </w:r>
            <w:r>
              <w:rPr>
                <w:noProof/>
                <w:webHidden/>
              </w:rPr>
              <w:t>14</w:t>
            </w:r>
            <w:r>
              <w:rPr>
                <w:noProof/>
                <w:webHidden/>
              </w:rPr>
              <w:fldChar w:fldCharType="end"/>
            </w:r>
          </w:hyperlink>
        </w:p>
        <w:p w14:paraId="1EBB0EB5" w14:textId="4DDB822B"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86" w:history="1">
            <w:r w:rsidRPr="00247696">
              <w:rPr>
                <w:rStyle w:val="Hyperlink"/>
                <w:rFonts w:eastAsia="Calibri" w:cs="Calibri"/>
                <w:noProof/>
              </w:rPr>
              <w:t>User Interface</w:t>
            </w:r>
            <w:r>
              <w:rPr>
                <w:noProof/>
                <w:webHidden/>
              </w:rPr>
              <w:tab/>
            </w:r>
            <w:r>
              <w:rPr>
                <w:noProof/>
                <w:webHidden/>
              </w:rPr>
              <w:fldChar w:fldCharType="begin"/>
            </w:r>
            <w:r>
              <w:rPr>
                <w:noProof/>
                <w:webHidden/>
              </w:rPr>
              <w:instrText xml:space="preserve"> PAGEREF _Toc199984986 \h </w:instrText>
            </w:r>
            <w:r>
              <w:rPr>
                <w:noProof/>
                <w:webHidden/>
              </w:rPr>
            </w:r>
            <w:r>
              <w:rPr>
                <w:noProof/>
                <w:webHidden/>
              </w:rPr>
              <w:fldChar w:fldCharType="separate"/>
            </w:r>
            <w:r>
              <w:rPr>
                <w:noProof/>
                <w:webHidden/>
              </w:rPr>
              <w:t>17</w:t>
            </w:r>
            <w:r>
              <w:rPr>
                <w:noProof/>
                <w:webHidden/>
              </w:rPr>
              <w:fldChar w:fldCharType="end"/>
            </w:r>
          </w:hyperlink>
        </w:p>
        <w:p w14:paraId="092FFAEB" w14:textId="7DA5755A"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87" w:history="1">
            <w:r w:rsidRPr="00247696">
              <w:rPr>
                <w:rStyle w:val="Hyperlink"/>
                <w:rFonts w:eastAsia="Calibri" w:cs="Calibri"/>
                <w:noProof/>
              </w:rPr>
              <w:t>Gantt Chart</w:t>
            </w:r>
            <w:r>
              <w:rPr>
                <w:noProof/>
                <w:webHidden/>
              </w:rPr>
              <w:tab/>
            </w:r>
            <w:r>
              <w:rPr>
                <w:noProof/>
                <w:webHidden/>
              </w:rPr>
              <w:fldChar w:fldCharType="begin"/>
            </w:r>
            <w:r>
              <w:rPr>
                <w:noProof/>
                <w:webHidden/>
              </w:rPr>
              <w:instrText xml:space="preserve"> PAGEREF _Toc199984987 \h </w:instrText>
            </w:r>
            <w:r>
              <w:rPr>
                <w:noProof/>
                <w:webHidden/>
              </w:rPr>
            </w:r>
            <w:r>
              <w:rPr>
                <w:noProof/>
                <w:webHidden/>
              </w:rPr>
              <w:fldChar w:fldCharType="separate"/>
            </w:r>
            <w:r>
              <w:rPr>
                <w:noProof/>
                <w:webHidden/>
              </w:rPr>
              <w:t>18</w:t>
            </w:r>
            <w:r>
              <w:rPr>
                <w:noProof/>
                <w:webHidden/>
              </w:rPr>
              <w:fldChar w:fldCharType="end"/>
            </w:r>
          </w:hyperlink>
        </w:p>
        <w:p w14:paraId="10B9AF96" w14:textId="7B18B6F4"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88" w:history="1">
            <w:r w:rsidRPr="00247696">
              <w:rPr>
                <w:rStyle w:val="Hyperlink"/>
                <w:rFonts w:eastAsiaTheme="majorEastAsia"/>
                <w:noProof/>
              </w:rPr>
              <w:t>EDI Report</w:t>
            </w:r>
            <w:r>
              <w:rPr>
                <w:noProof/>
                <w:webHidden/>
              </w:rPr>
              <w:tab/>
            </w:r>
            <w:r>
              <w:rPr>
                <w:noProof/>
                <w:webHidden/>
              </w:rPr>
              <w:fldChar w:fldCharType="begin"/>
            </w:r>
            <w:r>
              <w:rPr>
                <w:noProof/>
                <w:webHidden/>
              </w:rPr>
              <w:instrText xml:space="preserve"> PAGEREF _Toc199984988 \h </w:instrText>
            </w:r>
            <w:r>
              <w:rPr>
                <w:noProof/>
                <w:webHidden/>
              </w:rPr>
            </w:r>
            <w:r>
              <w:rPr>
                <w:noProof/>
                <w:webHidden/>
              </w:rPr>
              <w:fldChar w:fldCharType="separate"/>
            </w:r>
            <w:r>
              <w:rPr>
                <w:noProof/>
                <w:webHidden/>
              </w:rPr>
              <w:t>19</w:t>
            </w:r>
            <w:r>
              <w:rPr>
                <w:noProof/>
                <w:webHidden/>
              </w:rPr>
              <w:fldChar w:fldCharType="end"/>
            </w:r>
          </w:hyperlink>
        </w:p>
        <w:p w14:paraId="3E91D965" w14:textId="068A03B0"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89" w:history="1">
            <w:r w:rsidRPr="00247696">
              <w:rPr>
                <w:rStyle w:val="Hyperlink"/>
                <w:rFonts w:eastAsiaTheme="majorEastAsia"/>
                <w:noProof/>
              </w:rPr>
              <w:t>Sustainability Report</w:t>
            </w:r>
            <w:r>
              <w:rPr>
                <w:noProof/>
                <w:webHidden/>
              </w:rPr>
              <w:tab/>
            </w:r>
            <w:r>
              <w:rPr>
                <w:noProof/>
                <w:webHidden/>
              </w:rPr>
              <w:fldChar w:fldCharType="begin"/>
            </w:r>
            <w:r>
              <w:rPr>
                <w:noProof/>
                <w:webHidden/>
              </w:rPr>
              <w:instrText xml:space="preserve"> PAGEREF _Toc199984989 \h </w:instrText>
            </w:r>
            <w:r>
              <w:rPr>
                <w:noProof/>
                <w:webHidden/>
              </w:rPr>
            </w:r>
            <w:r>
              <w:rPr>
                <w:noProof/>
                <w:webHidden/>
              </w:rPr>
              <w:fldChar w:fldCharType="separate"/>
            </w:r>
            <w:r>
              <w:rPr>
                <w:noProof/>
                <w:webHidden/>
              </w:rPr>
              <w:t>21</w:t>
            </w:r>
            <w:r>
              <w:rPr>
                <w:noProof/>
                <w:webHidden/>
              </w:rPr>
              <w:fldChar w:fldCharType="end"/>
            </w:r>
          </w:hyperlink>
        </w:p>
        <w:p w14:paraId="7C4DD19A" w14:textId="0869398C" w:rsidR="00D46458" w:rsidRDefault="00D46458">
          <w:pPr>
            <w:pStyle w:val="TOC3"/>
            <w:tabs>
              <w:tab w:val="right" w:leader="dot" w:pos="9016"/>
            </w:tabs>
            <w:rPr>
              <w:rFonts w:asciiTheme="minorHAnsi" w:eastAsiaTheme="minorEastAsia" w:hAnsiTheme="minorHAnsi" w:cstheme="minorBidi"/>
              <w:noProof/>
              <w:kern w:val="2"/>
              <w:sz w:val="24"/>
              <w14:ligatures w14:val="standardContextual"/>
            </w:rPr>
          </w:pPr>
          <w:hyperlink w:anchor="_Toc199984990" w:history="1">
            <w:r w:rsidRPr="00247696">
              <w:rPr>
                <w:rStyle w:val="Hyperlink"/>
                <w:rFonts w:eastAsiaTheme="majorEastAsia"/>
                <w:noProof/>
              </w:rPr>
              <w:t xml:space="preserve">Material Selection and Environmental </w:t>
            </w:r>
            <w:r w:rsidRPr="00247696">
              <w:rPr>
                <w:rStyle w:val="Hyperlink"/>
                <w:rFonts w:eastAsia="Calibri" w:cs="Calibri"/>
                <w:i/>
                <w:noProof/>
              </w:rPr>
              <w:t>Impact</w:t>
            </w:r>
            <w:r>
              <w:rPr>
                <w:noProof/>
                <w:webHidden/>
              </w:rPr>
              <w:tab/>
            </w:r>
            <w:r>
              <w:rPr>
                <w:noProof/>
                <w:webHidden/>
              </w:rPr>
              <w:fldChar w:fldCharType="begin"/>
            </w:r>
            <w:r>
              <w:rPr>
                <w:noProof/>
                <w:webHidden/>
              </w:rPr>
              <w:instrText xml:space="preserve"> PAGEREF _Toc199984990 \h </w:instrText>
            </w:r>
            <w:r>
              <w:rPr>
                <w:noProof/>
                <w:webHidden/>
              </w:rPr>
            </w:r>
            <w:r>
              <w:rPr>
                <w:noProof/>
                <w:webHidden/>
              </w:rPr>
              <w:fldChar w:fldCharType="separate"/>
            </w:r>
            <w:r>
              <w:rPr>
                <w:noProof/>
                <w:webHidden/>
              </w:rPr>
              <w:t>21</w:t>
            </w:r>
            <w:r>
              <w:rPr>
                <w:noProof/>
                <w:webHidden/>
              </w:rPr>
              <w:fldChar w:fldCharType="end"/>
            </w:r>
          </w:hyperlink>
        </w:p>
        <w:p w14:paraId="506EFFF3" w14:textId="459ABA66" w:rsidR="00D46458" w:rsidRDefault="00D46458">
          <w:pPr>
            <w:pStyle w:val="TOC3"/>
            <w:tabs>
              <w:tab w:val="right" w:leader="dot" w:pos="9016"/>
            </w:tabs>
            <w:rPr>
              <w:rFonts w:asciiTheme="minorHAnsi" w:eastAsiaTheme="minorEastAsia" w:hAnsiTheme="minorHAnsi" w:cstheme="minorBidi"/>
              <w:noProof/>
              <w:kern w:val="2"/>
              <w:sz w:val="24"/>
              <w14:ligatures w14:val="standardContextual"/>
            </w:rPr>
          </w:pPr>
          <w:hyperlink w:anchor="_Toc199984991" w:history="1">
            <w:r w:rsidRPr="00247696">
              <w:rPr>
                <w:rStyle w:val="Hyperlink"/>
                <w:rFonts w:eastAsiaTheme="majorEastAsia"/>
                <w:noProof/>
              </w:rPr>
              <w:t>Manufacturing and Production</w:t>
            </w:r>
            <w:r>
              <w:rPr>
                <w:noProof/>
                <w:webHidden/>
              </w:rPr>
              <w:tab/>
            </w:r>
            <w:r>
              <w:rPr>
                <w:noProof/>
                <w:webHidden/>
              </w:rPr>
              <w:fldChar w:fldCharType="begin"/>
            </w:r>
            <w:r>
              <w:rPr>
                <w:noProof/>
                <w:webHidden/>
              </w:rPr>
              <w:instrText xml:space="preserve"> PAGEREF _Toc199984991 \h </w:instrText>
            </w:r>
            <w:r>
              <w:rPr>
                <w:noProof/>
                <w:webHidden/>
              </w:rPr>
            </w:r>
            <w:r>
              <w:rPr>
                <w:noProof/>
                <w:webHidden/>
              </w:rPr>
              <w:fldChar w:fldCharType="separate"/>
            </w:r>
            <w:r>
              <w:rPr>
                <w:noProof/>
                <w:webHidden/>
              </w:rPr>
              <w:t>21</w:t>
            </w:r>
            <w:r>
              <w:rPr>
                <w:noProof/>
                <w:webHidden/>
              </w:rPr>
              <w:fldChar w:fldCharType="end"/>
            </w:r>
          </w:hyperlink>
        </w:p>
        <w:p w14:paraId="4D5DE29F" w14:textId="495E4592" w:rsidR="00D46458" w:rsidRDefault="00D46458">
          <w:pPr>
            <w:pStyle w:val="TOC3"/>
            <w:tabs>
              <w:tab w:val="right" w:leader="dot" w:pos="9016"/>
            </w:tabs>
            <w:rPr>
              <w:rFonts w:asciiTheme="minorHAnsi" w:eastAsiaTheme="minorEastAsia" w:hAnsiTheme="minorHAnsi" w:cstheme="minorBidi"/>
              <w:noProof/>
              <w:kern w:val="2"/>
              <w:sz w:val="24"/>
              <w14:ligatures w14:val="standardContextual"/>
            </w:rPr>
          </w:pPr>
          <w:hyperlink w:anchor="_Toc199984992" w:history="1">
            <w:r w:rsidRPr="00247696">
              <w:rPr>
                <w:rStyle w:val="Hyperlink"/>
                <w:rFonts w:eastAsiaTheme="majorEastAsia"/>
                <w:noProof/>
              </w:rPr>
              <w:t>End of Life Recyclability</w:t>
            </w:r>
            <w:r>
              <w:rPr>
                <w:noProof/>
                <w:webHidden/>
              </w:rPr>
              <w:tab/>
            </w:r>
            <w:r>
              <w:rPr>
                <w:noProof/>
                <w:webHidden/>
              </w:rPr>
              <w:fldChar w:fldCharType="begin"/>
            </w:r>
            <w:r>
              <w:rPr>
                <w:noProof/>
                <w:webHidden/>
              </w:rPr>
              <w:instrText xml:space="preserve"> PAGEREF _Toc199984992 \h </w:instrText>
            </w:r>
            <w:r>
              <w:rPr>
                <w:noProof/>
                <w:webHidden/>
              </w:rPr>
            </w:r>
            <w:r>
              <w:rPr>
                <w:noProof/>
                <w:webHidden/>
              </w:rPr>
              <w:fldChar w:fldCharType="separate"/>
            </w:r>
            <w:r>
              <w:rPr>
                <w:noProof/>
                <w:webHidden/>
              </w:rPr>
              <w:t>21</w:t>
            </w:r>
            <w:r>
              <w:rPr>
                <w:noProof/>
                <w:webHidden/>
              </w:rPr>
              <w:fldChar w:fldCharType="end"/>
            </w:r>
          </w:hyperlink>
        </w:p>
        <w:p w14:paraId="25CBC355" w14:textId="4CDECE1A"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93" w:history="1">
            <w:r w:rsidRPr="00247696">
              <w:rPr>
                <w:rStyle w:val="Hyperlink"/>
                <w:rFonts w:eastAsiaTheme="majorEastAsia"/>
                <w:noProof/>
              </w:rPr>
              <w:t>Financial Report</w:t>
            </w:r>
            <w:r>
              <w:rPr>
                <w:noProof/>
                <w:webHidden/>
              </w:rPr>
              <w:tab/>
            </w:r>
            <w:r>
              <w:rPr>
                <w:noProof/>
                <w:webHidden/>
              </w:rPr>
              <w:fldChar w:fldCharType="begin"/>
            </w:r>
            <w:r>
              <w:rPr>
                <w:noProof/>
                <w:webHidden/>
              </w:rPr>
              <w:instrText xml:space="preserve"> PAGEREF _Toc199984993 \h </w:instrText>
            </w:r>
            <w:r>
              <w:rPr>
                <w:noProof/>
                <w:webHidden/>
              </w:rPr>
            </w:r>
            <w:r>
              <w:rPr>
                <w:noProof/>
                <w:webHidden/>
              </w:rPr>
              <w:fldChar w:fldCharType="separate"/>
            </w:r>
            <w:r>
              <w:rPr>
                <w:noProof/>
                <w:webHidden/>
              </w:rPr>
              <w:t>23</w:t>
            </w:r>
            <w:r>
              <w:rPr>
                <w:noProof/>
                <w:webHidden/>
              </w:rPr>
              <w:fldChar w:fldCharType="end"/>
            </w:r>
          </w:hyperlink>
        </w:p>
        <w:p w14:paraId="151157FE" w14:textId="75E93612"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94" w:history="1">
            <w:r w:rsidRPr="00247696">
              <w:rPr>
                <w:rStyle w:val="Hyperlink"/>
                <w:rFonts w:eastAsiaTheme="majorEastAsia"/>
                <w:noProof/>
              </w:rPr>
              <w:t>Risk Assessment Form</w:t>
            </w:r>
            <w:r>
              <w:rPr>
                <w:noProof/>
                <w:webHidden/>
              </w:rPr>
              <w:tab/>
            </w:r>
            <w:r>
              <w:rPr>
                <w:noProof/>
                <w:webHidden/>
              </w:rPr>
              <w:fldChar w:fldCharType="begin"/>
            </w:r>
            <w:r>
              <w:rPr>
                <w:noProof/>
                <w:webHidden/>
              </w:rPr>
              <w:instrText xml:space="preserve"> PAGEREF _Toc199984994 \h </w:instrText>
            </w:r>
            <w:r>
              <w:rPr>
                <w:noProof/>
                <w:webHidden/>
              </w:rPr>
            </w:r>
            <w:r>
              <w:rPr>
                <w:noProof/>
                <w:webHidden/>
              </w:rPr>
              <w:fldChar w:fldCharType="separate"/>
            </w:r>
            <w:r>
              <w:rPr>
                <w:noProof/>
                <w:webHidden/>
              </w:rPr>
              <w:t>28</w:t>
            </w:r>
            <w:r>
              <w:rPr>
                <w:noProof/>
                <w:webHidden/>
              </w:rPr>
              <w:fldChar w:fldCharType="end"/>
            </w:r>
          </w:hyperlink>
        </w:p>
        <w:p w14:paraId="55696305" w14:textId="4D5F707F"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95" w:history="1">
            <w:r w:rsidRPr="00247696">
              <w:rPr>
                <w:rStyle w:val="Hyperlink"/>
                <w:rFonts w:eastAsiaTheme="majorEastAsia"/>
                <w:noProof/>
              </w:rPr>
              <w:t>Assessment of Status of Project</w:t>
            </w:r>
            <w:r>
              <w:rPr>
                <w:noProof/>
                <w:webHidden/>
              </w:rPr>
              <w:tab/>
            </w:r>
            <w:r>
              <w:rPr>
                <w:noProof/>
                <w:webHidden/>
              </w:rPr>
              <w:fldChar w:fldCharType="begin"/>
            </w:r>
            <w:r>
              <w:rPr>
                <w:noProof/>
                <w:webHidden/>
              </w:rPr>
              <w:instrText xml:space="preserve"> PAGEREF _Toc199984995 \h </w:instrText>
            </w:r>
            <w:r>
              <w:rPr>
                <w:noProof/>
                <w:webHidden/>
              </w:rPr>
            </w:r>
            <w:r>
              <w:rPr>
                <w:noProof/>
                <w:webHidden/>
              </w:rPr>
              <w:fldChar w:fldCharType="separate"/>
            </w:r>
            <w:r>
              <w:rPr>
                <w:noProof/>
                <w:webHidden/>
              </w:rPr>
              <w:t>31</w:t>
            </w:r>
            <w:r>
              <w:rPr>
                <w:noProof/>
                <w:webHidden/>
              </w:rPr>
              <w:fldChar w:fldCharType="end"/>
            </w:r>
          </w:hyperlink>
        </w:p>
        <w:p w14:paraId="4708960D" w14:textId="780B0722"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96" w:history="1">
            <w:r w:rsidRPr="00247696">
              <w:rPr>
                <w:rStyle w:val="Hyperlink"/>
                <w:rFonts w:eastAsiaTheme="majorEastAsia"/>
                <w:noProof/>
              </w:rPr>
              <w:t>Bibliography</w:t>
            </w:r>
            <w:r>
              <w:rPr>
                <w:noProof/>
                <w:webHidden/>
              </w:rPr>
              <w:tab/>
            </w:r>
            <w:r>
              <w:rPr>
                <w:noProof/>
                <w:webHidden/>
              </w:rPr>
              <w:fldChar w:fldCharType="begin"/>
            </w:r>
            <w:r>
              <w:rPr>
                <w:noProof/>
                <w:webHidden/>
              </w:rPr>
              <w:instrText xml:space="preserve"> PAGEREF _Toc199984996 \h </w:instrText>
            </w:r>
            <w:r>
              <w:rPr>
                <w:noProof/>
                <w:webHidden/>
              </w:rPr>
            </w:r>
            <w:r>
              <w:rPr>
                <w:noProof/>
                <w:webHidden/>
              </w:rPr>
              <w:fldChar w:fldCharType="separate"/>
            </w:r>
            <w:r>
              <w:rPr>
                <w:noProof/>
                <w:webHidden/>
              </w:rPr>
              <w:t>33</w:t>
            </w:r>
            <w:r>
              <w:rPr>
                <w:noProof/>
                <w:webHidden/>
              </w:rPr>
              <w:fldChar w:fldCharType="end"/>
            </w:r>
          </w:hyperlink>
        </w:p>
        <w:p w14:paraId="2F714565" w14:textId="3E772BFE" w:rsidR="00D46458" w:rsidRDefault="00D46458">
          <w:pPr>
            <w:pStyle w:val="TOC1"/>
            <w:tabs>
              <w:tab w:val="right" w:leader="dot" w:pos="9016"/>
            </w:tabs>
            <w:rPr>
              <w:rFonts w:asciiTheme="minorHAnsi" w:eastAsiaTheme="minorEastAsia" w:hAnsiTheme="minorHAnsi" w:cstheme="minorBidi"/>
              <w:noProof/>
              <w:kern w:val="2"/>
              <w:sz w:val="24"/>
              <w14:ligatures w14:val="standardContextual"/>
            </w:rPr>
          </w:pPr>
          <w:hyperlink w:anchor="_Toc199984997" w:history="1">
            <w:r w:rsidRPr="00247696">
              <w:rPr>
                <w:rStyle w:val="Hyperlink"/>
                <w:rFonts w:eastAsiaTheme="majorEastAsia"/>
                <w:noProof/>
              </w:rPr>
              <w:t>Appendix</w:t>
            </w:r>
            <w:r>
              <w:rPr>
                <w:noProof/>
                <w:webHidden/>
              </w:rPr>
              <w:tab/>
            </w:r>
            <w:r>
              <w:rPr>
                <w:noProof/>
                <w:webHidden/>
              </w:rPr>
              <w:fldChar w:fldCharType="begin"/>
            </w:r>
            <w:r>
              <w:rPr>
                <w:noProof/>
                <w:webHidden/>
              </w:rPr>
              <w:instrText xml:space="preserve"> PAGEREF _Toc199984997 \h </w:instrText>
            </w:r>
            <w:r>
              <w:rPr>
                <w:noProof/>
                <w:webHidden/>
              </w:rPr>
            </w:r>
            <w:r>
              <w:rPr>
                <w:noProof/>
                <w:webHidden/>
              </w:rPr>
              <w:fldChar w:fldCharType="separate"/>
            </w:r>
            <w:r>
              <w:rPr>
                <w:noProof/>
                <w:webHidden/>
              </w:rPr>
              <w:t>34</w:t>
            </w:r>
            <w:r>
              <w:rPr>
                <w:noProof/>
                <w:webHidden/>
              </w:rPr>
              <w:fldChar w:fldCharType="end"/>
            </w:r>
          </w:hyperlink>
        </w:p>
        <w:p w14:paraId="277FF0E9" w14:textId="2368B411" w:rsidR="00D46458" w:rsidRDefault="00D46458">
          <w:pPr>
            <w:pStyle w:val="TOC2"/>
            <w:tabs>
              <w:tab w:val="right" w:leader="dot" w:pos="9016"/>
            </w:tabs>
            <w:rPr>
              <w:rFonts w:asciiTheme="minorHAnsi" w:eastAsiaTheme="minorEastAsia" w:hAnsiTheme="minorHAnsi" w:cstheme="minorBidi"/>
              <w:noProof/>
              <w:kern w:val="2"/>
              <w:sz w:val="24"/>
              <w14:ligatures w14:val="standardContextual"/>
            </w:rPr>
          </w:pPr>
          <w:hyperlink w:anchor="_Toc199984998" w:history="1">
            <w:r w:rsidRPr="00247696">
              <w:rPr>
                <w:rStyle w:val="Hyperlink"/>
                <w:rFonts w:eastAsiaTheme="majorEastAsia"/>
                <w:noProof/>
              </w:rPr>
              <w:t>Extrusion mechanism</w:t>
            </w:r>
            <w:r>
              <w:rPr>
                <w:noProof/>
                <w:webHidden/>
              </w:rPr>
              <w:tab/>
            </w:r>
            <w:r>
              <w:rPr>
                <w:noProof/>
                <w:webHidden/>
              </w:rPr>
              <w:fldChar w:fldCharType="begin"/>
            </w:r>
            <w:r>
              <w:rPr>
                <w:noProof/>
                <w:webHidden/>
              </w:rPr>
              <w:instrText xml:space="preserve"> PAGEREF _Toc199984998 \h </w:instrText>
            </w:r>
            <w:r>
              <w:rPr>
                <w:noProof/>
                <w:webHidden/>
              </w:rPr>
            </w:r>
            <w:r>
              <w:rPr>
                <w:noProof/>
                <w:webHidden/>
              </w:rPr>
              <w:fldChar w:fldCharType="separate"/>
            </w:r>
            <w:r>
              <w:rPr>
                <w:noProof/>
                <w:webHidden/>
              </w:rPr>
              <w:t>34</w:t>
            </w:r>
            <w:r>
              <w:rPr>
                <w:noProof/>
                <w:webHidden/>
              </w:rPr>
              <w:fldChar w:fldCharType="end"/>
            </w:r>
          </w:hyperlink>
        </w:p>
        <w:p w14:paraId="7249DD7A" w14:textId="1C9E2740" w:rsidR="00D46458" w:rsidRDefault="00D46458">
          <w:pPr>
            <w:pStyle w:val="TOC2"/>
            <w:tabs>
              <w:tab w:val="right" w:leader="dot" w:pos="9016"/>
            </w:tabs>
            <w:rPr>
              <w:rFonts w:asciiTheme="minorHAnsi" w:eastAsiaTheme="minorEastAsia" w:hAnsiTheme="minorHAnsi" w:cstheme="minorBidi"/>
              <w:noProof/>
              <w:kern w:val="2"/>
              <w:sz w:val="24"/>
              <w14:ligatures w14:val="standardContextual"/>
            </w:rPr>
          </w:pPr>
          <w:hyperlink w:anchor="_Toc199984999" w:history="1">
            <w:r w:rsidRPr="00247696">
              <w:rPr>
                <w:rStyle w:val="Hyperlink"/>
                <w:rFonts w:eastAsiaTheme="majorEastAsia"/>
                <w:noProof/>
              </w:rPr>
              <w:t>Z-axis mechanism</w:t>
            </w:r>
            <w:r>
              <w:rPr>
                <w:noProof/>
                <w:webHidden/>
              </w:rPr>
              <w:tab/>
            </w:r>
            <w:r>
              <w:rPr>
                <w:noProof/>
                <w:webHidden/>
              </w:rPr>
              <w:fldChar w:fldCharType="begin"/>
            </w:r>
            <w:r>
              <w:rPr>
                <w:noProof/>
                <w:webHidden/>
              </w:rPr>
              <w:instrText xml:space="preserve"> PAGEREF _Toc199984999 \h </w:instrText>
            </w:r>
            <w:r>
              <w:rPr>
                <w:noProof/>
                <w:webHidden/>
              </w:rPr>
            </w:r>
            <w:r>
              <w:rPr>
                <w:noProof/>
                <w:webHidden/>
              </w:rPr>
              <w:fldChar w:fldCharType="separate"/>
            </w:r>
            <w:r>
              <w:rPr>
                <w:noProof/>
                <w:webHidden/>
              </w:rPr>
              <w:t>36</w:t>
            </w:r>
            <w:r>
              <w:rPr>
                <w:noProof/>
                <w:webHidden/>
              </w:rPr>
              <w:fldChar w:fldCharType="end"/>
            </w:r>
          </w:hyperlink>
        </w:p>
        <w:p w14:paraId="16C2926D" w14:textId="19291BBA" w:rsidR="00D46458" w:rsidRDefault="00D46458">
          <w:pPr>
            <w:pStyle w:val="TOC2"/>
            <w:tabs>
              <w:tab w:val="right" w:leader="dot" w:pos="9016"/>
            </w:tabs>
            <w:rPr>
              <w:rFonts w:asciiTheme="minorHAnsi" w:eastAsiaTheme="minorEastAsia" w:hAnsiTheme="minorHAnsi" w:cstheme="minorBidi"/>
              <w:noProof/>
              <w:kern w:val="2"/>
              <w:sz w:val="24"/>
              <w14:ligatures w14:val="standardContextual"/>
            </w:rPr>
          </w:pPr>
          <w:hyperlink w:anchor="_Toc199985000" w:history="1">
            <w:r w:rsidRPr="00247696">
              <w:rPr>
                <w:rStyle w:val="Hyperlink"/>
                <w:rFonts w:eastAsiaTheme="majorEastAsia"/>
                <w:noProof/>
              </w:rPr>
              <w:t>X-Y Mechanism</w:t>
            </w:r>
            <w:r>
              <w:rPr>
                <w:noProof/>
                <w:webHidden/>
              </w:rPr>
              <w:tab/>
            </w:r>
            <w:r>
              <w:rPr>
                <w:noProof/>
                <w:webHidden/>
              </w:rPr>
              <w:fldChar w:fldCharType="begin"/>
            </w:r>
            <w:r>
              <w:rPr>
                <w:noProof/>
                <w:webHidden/>
              </w:rPr>
              <w:instrText xml:space="preserve"> PAGEREF _Toc199985000 \h </w:instrText>
            </w:r>
            <w:r>
              <w:rPr>
                <w:noProof/>
                <w:webHidden/>
              </w:rPr>
            </w:r>
            <w:r>
              <w:rPr>
                <w:noProof/>
                <w:webHidden/>
              </w:rPr>
              <w:fldChar w:fldCharType="separate"/>
            </w:r>
            <w:r>
              <w:rPr>
                <w:noProof/>
                <w:webHidden/>
              </w:rPr>
              <w:t>41</w:t>
            </w:r>
            <w:r>
              <w:rPr>
                <w:noProof/>
                <w:webHidden/>
              </w:rPr>
              <w:fldChar w:fldCharType="end"/>
            </w:r>
          </w:hyperlink>
        </w:p>
        <w:p w14:paraId="417811E0" w14:textId="3D7CFBE9" w:rsidR="00D46458" w:rsidRDefault="00D46458">
          <w:pPr>
            <w:pStyle w:val="TOC2"/>
            <w:tabs>
              <w:tab w:val="right" w:leader="dot" w:pos="9016"/>
            </w:tabs>
            <w:rPr>
              <w:rFonts w:asciiTheme="minorHAnsi" w:eastAsiaTheme="minorEastAsia" w:hAnsiTheme="minorHAnsi" w:cstheme="minorBidi"/>
              <w:noProof/>
              <w:kern w:val="2"/>
              <w:sz w:val="24"/>
              <w14:ligatures w14:val="standardContextual"/>
            </w:rPr>
          </w:pPr>
          <w:hyperlink w:anchor="_Toc199985001" w:history="1">
            <w:r w:rsidRPr="00247696">
              <w:rPr>
                <w:rStyle w:val="Hyperlink"/>
                <w:rFonts w:eastAsiaTheme="majorEastAsia"/>
                <w:noProof/>
              </w:rPr>
              <w:t>Initial Code</w:t>
            </w:r>
            <w:r>
              <w:rPr>
                <w:noProof/>
                <w:webHidden/>
              </w:rPr>
              <w:tab/>
            </w:r>
            <w:r>
              <w:rPr>
                <w:noProof/>
                <w:webHidden/>
              </w:rPr>
              <w:fldChar w:fldCharType="begin"/>
            </w:r>
            <w:r>
              <w:rPr>
                <w:noProof/>
                <w:webHidden/>
              </w:rPr>
              <w:instrText xml:space="preserve"> PAGEREF _Toc199985001 \h </w:instrText>
            </w:r>
            <w:r>
              <w:rPr>
                <w:noProof/>
                <w:webHidden/>
              </w:rPr>
            </w:r>
            <w:r>
              <w:rPr>
                <w:noProof/>
                <w:webHidden/>
              </w:rPr>
              <w:fldChar w:fldCharType="separate"/>
            </w:r>
            <w:r>
              <w:rPr>
                <w:noProof/>
                <w:webHidden/>
              </w:rPr>
              <w:t>44</w:t>
            </w:r>
            <w:r>
              <w:rPr>
                <w:noProof/>
                <w:webHidden/>
              </w:rPr>
              <w:fldChar w:fldCharType="end"/>
            </w:r>
          </w:hyperlink>
        </w:p>
        <w:p w14:paraId="2AA05D09" w14:textId="365293A5" w:rsidR="062E8C18" w:rsidRDefault="062E8C18" w:rsidP="10730712">
          <w:pPr>
            <w:pStyle w:val="TOC1"/>
            <w:tabs>
              <w:tab w:val="right" w:leader="dot" w:pos="9015"/>
            </w:tabs>
            <w:rPr>
              <w:rStyle w:val="Hyperlink"/>
            </w:rPr>
          </w:pPr>
          <w:r w:rsidRPr="0091654C">
            <w:rPr>
              <w:rFonts w:cs="Calibri"/>
              <w:szCs w:val="22"/>
            </w:rPr>
            <w:fldChar w:fldCharType="end"/>
          </w:r>
        </w:p>
      </w:sdtContent>
    </w:sdt>
    <w:p w14:paraId="7B4D02B2" w14:textId="76537003" w:rsidR="062E8C18" w:rsidRDefault="062E8C18" w:rsidP="062E8C18">
      <w:pPr>
        <w:rPr>
          <w:rFonts w:eastAsia="Calibri" w:cs="Calibri"/>
          <w:b/>
          <w:i/>
        </w:rPr>
      </w:pPr>
    </w:p>
    <w:p w14:paraId="6C628B33" w14:textId="7B8C4342" w:rsidR="062E8C18" w:rsidRDefault="062E8C18" w:rsidP="062E8C18">
      <w:pPr>
        <w:rPr>
          <w:rFonts w:eastAsia="Calibri" w:cs="Calibri"/>
          <w:b/>
          <w:i/>
        </w:rPr>
      </w:pPr>
    </w:p>
    <w:p w14:paraId="212D9F91" w14:textId="5C27BDE1" w:rsidR="062E8C18" w:rsidRDefault="062E8C18" w:rsidP="062E8C18">
      <w:pPr>
        <w:rPr>
          <w:rFonts w:eastAsia="Calibri" w:cs="Calibri"/>
          <w:b/>
          <w:i/>
        </w:rPr>
      </w:pPr>
    </w:p>
    <w:p w14:paraId="3378D38A" w14:textId="77777777" w:rsidR="00A82BB8" w:rsidRDefault="00A82BB8">
      <w:pPr>
        <w:spacing w:after="160"/>
        <w:rPr>
          <w:rFonts w:eastAsiaTheme="majorEastAsia" w:cs="Calibri"/>
          <w:color w:val="CC3399"/>
          <w:sz w:val="40"/>
          <w:szCs w:val="40"/>
        </w:rPr>
      </w:pPr>
      <w:bookmarkStart w:id="2" w:name="_Toc199976462"/>
      <w:r>
        <w:rPr>
          <w:rFonts w:cs="Calibri"/>
          <w:color w:val="CC3399"/>
        </w:rPr>
        <w:br w:type="page"/>
      </w:r>
    </w:p>
    <w:p w14:paraId="2EAAFF08" w14:textId="1E49FA48" w:rsidR="0340420C" w:rsidRPr="00004A62" w:rsidRDefault="0340420C" w:rsidP="00004A62">
      <w:pPr>
        <w:pStyle w:val="Heading1"/>
      </w:pPr>
      <w:bookmarkStart w:id="3" w:name="_Toc199984974"/>
      <w:r w:rsidRPr="00004A62">
        <w:lastRenderedPageBreak/>
        <w:t>Introduction</w:t>
      </w:r>
      <w:bookmarkEnd w:id="2"/>
      <w:bookmarkEnd w:id="3"/>
    </w:p>
    <w:p w14:paraId="48D0B9FD" w14:textId="463DB466" w:rsidR="062E8C18" w:rsidRDefault="00C55A44" w:rsidP="76DD0C7D">
      <w:pPr>
        <w:spacing w:line="276" w:lineRule="auto"/>
        <w:jc w:val="both"/>
        <w:rPr>
          <w:rFonts w:eastAsia="Calibri" w:cs="Calibri"/>
          <w:szCs w:val="22"/>
        </w:rPr>
      </w:pPr>
      <w:r>
        <w:rPr>
          <w:noProof/>
        </w:rPr>
        <mc:AlternateContent>
          <mc:Choice Requires="wps">
            <w:drawing>
              <wp:anchor distT="0" distB="0" distL="114300" distR="114300" simplePos="0" relativeHeight="251658258" behindDoc="0" locked="0" layoutInCell="1" allowOverlap="1" wp14:anchorId="364B4377" wp14:editId="55EA064C">
                <wp:simplePos x="0" y="0"/>
                <wp:positionH relativeFrom="column">
                  <wp:posOffset>75045</wp:posOffset>
                </wp:positionH>
                <wp:positionV relativeFrom="paragraph">
                  <wp:posOffset>3138920</wp:posOffset>
                </wp:positionV>
                <wp:extent cx="2807970" cy="635"/>
                <wp:effectExtent l="0" t="0" r="0" b="5715"/>
                <wp:wrapSquare wrapText="bothSides"/>
                <wp:docPr id="1837334952" name="Text Box 1"/>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07125C1F" w14:textId="271D1A24" w:rsidR="00D3632A" w:rsidRPr="00D846F3" w:rsidRDefault="00D3632A" w:rsidP="00D3632A">
                            <w:pPr>
                              <w:pStyle w:val="Caption"/>
                              <w:rPr>
                                <w:rFonts w:eastAsia="Calibri" w:cs="Calibri"/>
                                <w:sz w:val="22"/>
                                <w:szCs w:val="22"/>
                              </w:rPr>
                            </w:pPr>
                            <w:r>
                              <w:t xml:space="preserve">Figure </w:t>
                            </w:r>
                            <w:r>
                              <w:fldChar w:fldCharType="begin"/>
                            </w:r>
                            <w:r>
                              <w:instrText xml:space="preserve"> SEQ Figure \* ARABIC </w:instrText>
                            </w:r>
                            <w:r>
                              <w:fldChar w:fldCharType="separate"/>
                            </w:r>
                            <w:r>
                              <w:rPr>
                                <w:noProof/>
                              </w:rPr>
                              <w:t>1</w:t>
                            </w:r>
                            <w:r>
                              <w:fldChar w:fldCharType="end"/>
                            </w:r>
                            <w:r>
                              <w:t>: full assembly of the CAD for the 3D printer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64B4377" id="_x0000_t202" coordsize="21600,21600" o:spt="202" path="m,l,21600r21600,l21600,xe">
                <v:stroke joinstyle="miter"/>
                <v:path gradientshapeok="t" o:connecttype="rect"/>
              </v:shapetype>
              <v:shape id="Text Box 1" o:spid="_x0000_s1026" type="#_x0000_t202" style="position:absolute;left:0;text-align:left;margin-left:5.9pt;margin-top:247.15pt;width:221.1pt;height:.0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" stroked="f">
                <v:textbox style="mso-fit-shape-to-text:t" inset="0,0,0,0">
                  <w:txbxContent>
                    <w:p w14:paraId="07125C1F" w14:textId="271D1A24" w:rsidR="00D3632A" w:rsidRPr="00D846F3" w:rsidRDefault="00D3632A" w:rsidP="00D3632A">
                      <w:pPr>
                        <w:pStyle w:val="Caption"/>
                        <w:rPr>
                          <w:rFonts w:eastAsia="Calibri" w:cs="Calibri"/>
                          <w:sz w:val="22"/>
                          <w:szCs w:val="22"/>
                        </w:rPr>
                      </w:pPr>
                      <w:r>
                        <w:t xml:space="preserve">Figure </w:t>
                      </w:r>
                      <w:r>
                        <w:fldChar w:fldCharType="begin"/>
                      </w:r>
                      <w:r>
                        <w:instrText xml:space="preserve"> SEQ Figure \* ARABIC </w:instrText>
                      </w:r>
                      <w:r>
                        <w:fldChar w:fldCharType="separate"/>
                      </w:r>
                      <w:r>
                        <w:rPr>
                          <w:noProof/>
                        </w:rPr>
                        <w:t>1</w:t>
                      </w:r>
                      <w:r>
                        <w:fldChar w:fldCharType="end"/>
                      </w:r>
                      <w:r>
                        <w:t>: full assembly of the CAD for the 3D printer</w:t>
                      </w:r>
                    </w:p>
                  </w:txbxContent>
                </v:textbox>
                <w10:wrap type="square"/>
              </v:shape>
            </w:pict>
          </mc:Fallback>
        </mc:AlternateContent>
      </w:r>
      <w:r w:rsidR="00983957" w:rsidRPr="00D3632A">
        <w:rPr>
          <w:rFonts w:eastAsia="Calibri" w:cs="Calibri"/>
          <w:noProof/>
          <w:szCs w:val="22"/>
        </w:rPr>
        <w:drawing>
          <wp:anchor distT="0" distB="0" distL="114300" distR="114300" simplePos="0" relativeHeight="251658257" behindDoc="0" locked="0" layoutInCell="1" allowOverlap="1" wp14:anchorId="4474F0B3" wp14:editId="1BD2BC1C">
            <wp:simplePos x="0" y="0"/>
            <wp:positionH relativeFrom="margin">
              <wp:align>left</wp:align>
            </wp:positionH>
            <wp:positionV relativeFrom="paragraph">
              <wp:posOffset>4099</wp:posOffset>
            </wp:positionV>
            <wp:extent cx="2851150" cy="3225165"/>
            <wp:effectExtent l="0" t="0" r="6350" b="0"/>
            <wp:wrapSquare wrapText="bothSides"/>
            <wp:docPr id="1147915201" name="Picture 1" descr="A 3d model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15201" name="Picture 1" descr="A 3d model of a machin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854851" cy="3229041"/>
                    </a:xfrm>
                    <a:prstGeom prst="rect">
                      <a:avLst/>
                    </a:prstGeom>
                  </pic:spPr>
                </pic:pic>
              </a:graphicData>
            </a:graphic>
            <wp14:sizeRelH relativeFrom="page">
              <wp14:pctWidth>0</wp14:pctWidth>
            </wp14:sizeRelH>
            <wp14:sizeRelV relativeFrom="page">
              <wp14:pctHeight>0</wp14:pctHeight>
            </wp14:sizeRelV>
          </wp:anchor>
        </w:drawing>
      </w:r>
      <w:r w:rsidR="7FE079EB" w:rsidRPr="00DA5E03">
        <w:rPr>
          <w:rFonts w:eastAsia="Calibri" w:cs="Calibri"/>
          <w:szCs w:val="22"/>
        </w:rPr>
        <w:t>The purpose of this report is to present our final concept, along with the design process and solutions we developed to address the challenge of effectively and accurately printing ceramic slurry using a custom-built mechanism.</w:t>
      </w:r>
      <w:r w:rsidR="002F41F7" w:rsidRPr="00DA5E03">
        <w:rPr>
          <w:rFonts w:eastAsia="Calibri" w:cs="Calibri"/>
          <w:szCs w:val="22"/>
        </w:rPr>
        <w:t xml:space="preserve"> </w:t>
      </w:r>
      <w:r w:rsidR="009628ED" w:rsidRPr="00DA5E03">
        <w:rPr>
          <w:rFonts w:eastAsia="Calibri" w:cs="Calibri"/>
          <w:szCs w:val="22"/>
        </w:rPr>
        <w:t xml:space="preserve">CeraTech’s objective </w:t>
      </w:r>
      <w:r w:rsidR="000E5DC7">
        <w:rPr>
          <w:rFonts w:eastAsia="Calibri" w:cs="Calibri"/>
          <w:szCs w:val="22"/>
        </w:rPr>
        <w:t>is</w:t>
      </w:r>
      <w:r w:rsidR="009628ED" w:rsidRPr="00DA5E03">
        <w:rPr>
          <w:rFonts w:eastAsia="Calibri" w:cs="Calibri"/>
          <w:szCs w:val="22"/>
        </w:rPr>
        <w:t xml:space="preserve"> to engineer a 3D printing system capable of handling ceramic suspensions with varying rheological properties. To meet this goal, the team placed strong emphasis on developing a solution that is not only adaptable to different material </w:t>
      </w:r>
      <w:r w:rsidR="00F63D89" w:rsidRPr="00DA5E03">
        <w:rPr>
          <w:rFonts w:eastAsia="Calibri" w:cs="Calibri"/>
          <w:szCs w:val="22"/>
        </w:rPr>
        <w:t>behaviours</w:t>
      </w:r>
      <w:r w:rsidR="009628ED" w:rsidRPr="00DA5E03">
        <w:rPr>
          <w:rFonts w:eastAsia="Calibri" w:cs="Calibri"/>
          <w:szCs w:val="22"/>
        </w:rPr>
        <w:t xml:space="preserve"> but also economically viable and environmentally responsible.</w:t>
      </w:r>
      <w:r>
        <w:rPr>
          <w:rFonts w:eastAsia="Calibri" w:cs="Calibri"/>
          <w:szCs w:val="22"/>
        </w:rPr>
        <w:t xml:space="preserve"> </w:t>
      </w:r>
      <w:r w:rsidR="00F258F4">
        <w:rPr>
          <w:rFonts w:eastAsia="Calibri" w:cs="Calibri"/>
          <w:szCs w:val="22"/>
        </w:rPr>
        <w:t xml:space="preserve">As can </w:t>
      </w:r>
      <w:r w:rsidR="00FB5E83">
        <w:rPr>
          <w:rFonts w:eastAsia="Calibri" w:cs="Calibri"/>
          <w:szCs w:val="22"/>
        </w:rPr>
        <w:t xml:space="preserve">be seen from the schematic </w:t>
      </w:r>
      <w:r w:rsidR="00890CC9">
        <w:rPr>
          <w:rFonts w:eastAsia="Calibri" w:cs="Calibri"/>
          <w:szCs w:val="22"/>
        </w:rPr>
        <w:t>in Figure. 1, we chose to have a sturdy, box shaped 3D printer, with an extrusion mechanism on the side</w:t>
      </w:r>
      <w:r w:rsidR="0035245F">
        <w:rPr>
          <w:rFonts w:eastAsia="Calibri" w:cs="Calibri"/>
          <w:szCs w:val="22"/>
        </w:rPr>
        <w:t xml:space="preserve">, an </w:t>
      </w:r>
      <w:r w:rsidR="00CB12FE">
        <w:rPr>
          <w:rFonts w:eastAsia="Calibri" w:cs="Calibri"/>
          <w:szCs w:val="22"/>
        </w:rPr>
        <w:t>X-Y</w:t>
      </w:r>
      <w:r w:rsidR="0035245F">
        <w:rPr>
          <w:rFonts w:eastAsia="Calibri" w:cs="Calibri"/>
          <w:szCs w:val="22"/>
        </w:rPr>
        <w:t xml:space="preserve"> mechanism at the top, and </w:t>
      </w:r>
      <w:r w:rsidR="004A003A">
        <w:rPr>
          <w:rFonts w:eastAsia="Calibri" w:cs="Calibri"/>
          <w:szCs w:val="22"/>
        </w:rPr>
        <w:t xml:space="preserve">a moving Z axis throughout centre of the machine. </w:t>
      </w:r>
    </w:p>
    <w:p w14:paraId="2C08EE4D" w14:textId="77777777" w:rsidR="00D3632A" w:rsidRPr="00DA5E03" w:rsidRDefault="00D3632A" w:rsidP="13926D52">
      <w:pPr>
        <w:spacing w:line="276" w:lineRule="auto"/>
        <w:jc w:val="both"/>
        <w:rPr>
          <w:rFonts w:eastAsia="Calibri" w:cs="Calibri"/>
          <w:i/>
          <w:color w:val="FF0000"/>
          <w:szCs w:val="22"/>
        </w:rPr>
      </w:pPr>
    </w:p>
    <w:p w14:paraId="5F205B2F" w14:textId="09503D74" w:rsidR="00F42139" w:rsidRDefault="3CDE942F" w:rsidP="4A000730">
      <w:pPr>
        <w:spacing w:line="276" w:lineRule="auto"/>
        <w:jc w:val="both"/>
        <w:rPr>
          <w:rFonts w:eastAsia="Calibri" w:cs="Calibri"/>
          <w:szCs w:val="22"/>
        </w:rPr>
      </w:pPr>
      <w:r w:rsidRPr="00DA5E03">
        <w:rPr>
          <w:rFonts w:eastAsia="Calibri" w:cs="Calibri"/>
          <w:szCs w:val="22"/>
        </w:rPr>
        <w:t xml:space="preserve">During the test phase, </w:t>
      </w:r>
      <w:r w:rsidR="000001EA" w:rsidRPr="00DA5E03">
        <w:rPr>
          <w:rFonts w:eastAsia="Calibri" w:cs="Calibri"/>
          <w:szCs w:val="22"/>
        </w:rPr>
        <w:t>CeraTech</w:t>
      </w:r>
      <w:r w:rsidRPr="00DA5E03">
        <w:rPr>
          <w:rFonts w:eastAsia="Calibri" w:cs="Calibri"/>
          <w:szCs w:val="22"/>
        </w:rPr>
        <w:t xml:space="preserve"> experienced several key successes. </w:t>
      </w:r>
      <w:r w:rsidR="00555776" w:rsidRPr="00DA5E03">
        <w:rPr>
          <w:rFonts w:eastAsia="Calibri" w:cs="Calibri"/>
          <w:szCs w:val="22"/>
        </w:rPr>
        <w:t>Many of o</w:t>
      </w:r>
      <w:r w:rsidRPr="00DA5E03">
        <w:rPr>
          <w:rFonts w:eastAsia="Calibri" w:cs="Calibri"/>
          <w:szCs w:val="22"/>
        </w:rPr>
        <w:t xml:space="preserve">ur prototype’s </w:t>
      </w:r>
      <w:r w:rsidR="006B23E6" w:rsidRPr="00DA5E03">
        <w:rPr>
          <w:rFonts w:eastAsia="Calibri" w:cs="Calibri"/>
          <w:szCs w:val="22"/>
        </w:rPr>
        <w:t>electronic components</w:t>
      </w:r>
      <w:r w:rsidRPr="00DA5E03">
        <w:rPr>
          <w:rFonts w:eastAsia="Calibri" w:cs="Calibri"/>
          <w:szCs w:val="22"/>
        </w:rPr>
        <w:t xml:space="preserve"> were highly accessible</w:t>
      </w:r>
      <w:r w:rsidR="00E75D36" w:rsidRPr="00DA5E03">
        <w:rPr>
          <w:rFonts w:eastAsia="Calibri" w:cs="Calibri"/>
          <w:szCs w:val="22"/>
        </w:rPr>
        <w:t xml:space="preserve"> thanks to </w:t>
      </w:r>
      <w:r w:rsidR="00AC66B8" w:rsidRPr="00DA5E03">
        <w:rPr>
          <w:rFonts w:eastAsia="Calibri" w:cs="Calibri"/>
          <w:szCs w:val="22"/>
        </w:rPr>
        <w:t>shared Arduino kits and resources from the department of Materials</w:t>
      </w:r>
      <w:r w:rsidRPr="00DA5E03">
        <w:rPr>
          <w:rFonts w:eastAsia="Calibri" w:cs="Calibri"/>
          <w:szCs w:val="22"/>
        </w:rPr>
        <w:t>, which significantly accelerated development</w:t>
      </w:r>
      <w:r w:rsidR="00555776" w:rsidRPr="00DA5E03">
        <w:rPr>
          <w:rFonts w:eastAsia="Calibri" w:cs="Calibri"/>
          <w:szCs w:val="22"/>
        </w:rPr>
        <w:t xml:space="preserve"> and cut costs</w:t>
      </w:r>
      <w:r w:rsidRPr="00DA5E03">
        <w:rPr>
          <w:rFonts w:eastAsia="Calibri" w:cs="Calibri"/>
          <w:szCs w:val="22"/>
        </w:rPr>
        <w:t xml:space="preserve">. </w:t>
      </w:r>
      <w:r w:rsidR="00555776" w:rsidRPr="00DA5E03">
        <w:rPr>
          <w:rFonts w:eastAsia="Calibri" w:cs="Calibri"/>
          <w:szCs w:val="22"/>
        </w:rPr>
        <w:t xml:space="preserve">During </w:t>
      </w:r>
      <w:r w:rsidRPr="00DA5E03">
        <w:rPr>
          <w:rFonts w:eastAsia="Calibri" w:cs="Calibri"/>
          <w:szCs w:val="22"/>
        </w:rPr>
        <w:t>assembly</w:t>
      </w:r>
      <w:r w:rsidR="00555776" w:rsidRPr="00DA5E03">
        <w:rPr>
          <w:rFonts w:eastAsia="Calibri" w:cs="Calibri"/>
          <w:szCs w:val="22"/>
        </w:rPr>
        <w:t xml:space="preserve">, </w:t>
      </w:r>
      <w:r w:rsidR="00F42139" w:rsidRPr="00DA5E03">
        <w:rPr>
          <w:rFonts w:eastAsia="Calibri" w:cs="Calibri"/>
          <w:szCs w:val="22"/>
        </w:rPr>
        <w:t>most of</w:t>
      </w:r>
      <w:r w:rsidR="00555776" w:rsidRPr="00DA5E03">
        <w:rPr>
          <w:rFonts w:eastAsia="Calibri" w:cs="Calibri"/>
          <w:szCs w:val="22"/>
        </w:rPr>
        <w:t xml:space="preserve"> our efforts were used</w:t>
      </w:r>
      <w:r w:rsidRPr="00DA5E03">
        <w:rPr>
          <w:rFonts w:eastAsia="Calibri" w:cs="Calibri"/>
          <w:szCs w:val="22"/>
        </w:rPr>
        <w:t xml:space="preserve"> on </w:t>
      </w:r>
      <w:r w:rsidR="78404A2E" w:rsidRPr="00DA5E03">
        <w:rPr>
          <w:rFonts w:eastAsia="Calibri" w:cs="Calibri"/>
          <w:szCs w:val="22"/>
        </w:rPr>
        <w:t>optimi</w:t>
      </w:r>
      <w:r w:rsidR="000C7F10">
        <w:rPr>
          <w:rFonts w:eastAsia="Calibri" w:cs="Calibri"/>
          <w:szCs w:val="22"/>
        </w:rPr>
        <w:t>s</w:t>
      </w:r>
      <w:r w:rsidR="78404A2E" w:rsidRPr="00DA5E03">
        <w:rPr>
          <w:rFonts w:eastAsia="Calibri" w:cs="Calibri"/>
          <w:szCs w:val="22"/>
        </w:rPr>
        <w:t>ing</w:t>
      </w:r>
      <w:r w:rsidRPr="00DA5E03">
        <w:rPr>
          <w:rFonts w:eastAsia="Calibri" w:cs="Calibri"/>
          <w:szCs w:val="22"/>
        </w:rPr>
        <w:t xml:space="preserve"> the extrusion system and </w:t>
      </w:r>
      <w:r w:rsidR="00605B41" w:rsidRPr="00DA5E03">
        <w:rPr>
          <w:rFonts w:eastAsia="Calibri" w:cs="Calibri"/>
          <w:szCs w:val="22"/>
        </w:rPr>
        <w:t xml:space="preserve">the X-Y mechanism, to ensure </w:t>
      </w:r>
      <w:r w:rsidR="002E73D5" w:rsidRPr="00DA5E03">
        <w:rPr>
          <w:rFonts w:eastAsia="Calibri" w:cs="Calibri"/>
          <w:szCs w:val="22"/>
        </w:rPr>
        <w:t>an even</w:t>
      </w:r>
      <w:r w:rsidRPr="00DA5E03">
        <w:rPr>
          <w:rFonts w:eastAsia="Calibri" w:cs="Calibri"/>
          <w:szCs w:val="22"/>
        </w:rPr>
        <w:t xml:space="preserve"> flow </w:t>
      </w:r>
      <w:r w:rsidR="007E37C5" w:rsidRPr="00DA5E03">
        <w:rPr>
          <w:rFonts w:eastAsia="Calibri" w:cs="Calibri"/>
          <w:szCs w:val="22"/>
        </w:rPr>
        <w:t>of slurry was printed,</w:t>
      </w:r>
      <w:r w:rsidRPr="00DA5E03">
        <w:rPr>
          <w:rFonts w:eastAsia="Calibri" w:cs="Calibri"/>
          <w:szCs w:val="22"/>
        </w:rPr>
        <w:t xml:space="preserve"> and </w:t>
      </w:r>
      <w:r w:rsidR="00117EA6" w:rsidRPr="00DA5E03">
        <w:rPr>
          <w:rFonts w:eastAsia="Calibri" w:cs="Calibri"/>
          <w:szCs w:val="22"/>
        </w:rPr>
        <w:t>the X</w:t>
      </w:r>
      <w:r w:rsidR="00EA6CEC">
        <w:rPr>
          <w:rFonts w:eastAsia="Calibri" w:cs="Calibri"/>
          <w:szCs w:val="22"/>
        </w:rPr>
        <w:t>-</w:t>
      </w:r>
      <w:r w:rsidR="00117EA6" w:rsidRPr="00DA5E03">
        <w:rPr>
          <w:rFonts w:eastAsia="Calibri" w:cs="Calibri"/>
          <w:szCs w:val="22"/>
        </w:rPr>
        <w:t>Y mechanism moved smoothly enough to allow this</w:t>
      </w:r>
      <w:r w:rsidRPr="00DA5E03">
        <w:rPr>
          <w:rFonts w:eastAsia="Calibri" w:cs="Calibri"/>
          <w:szCs w:val="22"/>
        </w:rPr>
        <w:t>. Nonetheless, some challenges were identified</w:t>
      </w:r>
      <w:r w:rsidR="00D772E6">
        <w:rPr>
          <w:rFonts w:eastAsia="Calibri" w:cs="Calibri"/>
          <w:szCs w:val="22"/>
        </w:rPr>
        <w:t>;</w:t>
      </w:r>
      <w:r w:rsidRPr="00DA5E03">
        <w:rPr>
          <w:rFonts w:eastAsia="Calibri" w:cs="Calibri"/>
          <w:szCs w:val="22"/>
        </w:rPr>
        <w:t xml:space="preserve"> </w:t>
      </w:r>
      <w:r w:rsidR="00D772E6">
        <w:rPr>
          <w:rFonts w:eastAsia="Calibri" w:cs="Calibri"/>
          <w:szCs w:val="22"/>
        </w:rPr>
        <w:t>t</w:t>
      </w:r>
      <w:r w:rsidR="00EA26F2" w:rsidRPr="00DA5E03">
        <w:rPr>
          <w:rFonts w:eastAsia="Calibri" w:cs="Calibri"/>
          <w:szCs w:val="22"/>
        </w:rPr>
        <w:t xml:space="preserve">he </w:t>
      </w:r>
      <w:r w:rsidR="00D772E6">
        <w:rPr>
          <w:rFonts w:eastAsia="Calibri" w:cs="Calibri"/>
          <w:szCs w:val="22"/>
        </w:rPr>
        <w:t>greatest</w:t>
      </w:r>
      <w:r w:rsidR="00EA26F2" w:rsidRPr="00DA5E03">
        <w:rPr>
          <w:rFonts w:eastAsia="Calibri" w:cs="Calibri"/>
          <w:szCs w:val="22"/>
        </w:rPr>
        <w:t xml:space="preserve"> issue has been in </w:t>
      </w:r>
      <w:r w:rsidR="00B137D5">
        <w:rPr>
          <w:rFonts w:eastAsia="Calibri" w:cs="Calibri"/>
          <w:szCs w:val="22"/>
        </w:rPr>
        <w:t>difficulties</w:t>
      </w:r>
      <w:r w:rsidR="00EA26F2" w:rsidRPr="00DA5E03">
        <w:rPr>
          <w:rFonts w:eastAsia="Calibri" w:cs="Calibri"/>
          <w:szCs w:val="22"/>
        </w:rPr>
        <w:t xml:space="preserve"> with writing the code for the movement of the motors</w:t>
      </w:r>
      <w:r w:rsidR="00754D48" w:rsidRPr="00DA5E03">
        <w:rPr>
          <w:rFonts w:eastAsia="Calibri" w:cs="Calibri"/>
          <w:szCs w:val="22"/>
        </w:rPr>
        <w:t>, which</w:t>
      </w:r>
      <w:r w:rsidR="006D5817" w:rsidRPr="00DA5E03">
        <w:rPr>
          <w:rFonts w:eastAsia="Calibri" w:cs="Calibri"/>
          <w:szCs w:val="22"/>
        </w:rPr>
        <w:t xml:space="preserve">, if not fixed, will lead to a static and therefore useless 3D printer. </w:t>
      </w:r>
      <w:r w:rsidRPr="00DA5E03">
        <w:rPr>
          <w:rFonts w:eastAsia="Calibri" w:cs="Calibri"/>
          <w:szCs w:val="22"/>
        </w:rPr>
        <w:t>A</w:t>
      </w:r>
      <w:r w:rsidR="006D5817" w:rsidRPr="00DA5E03">
        <w:rPr>
          <w:rFonts w:eastAsia="Calibri" w:cs="Calibri"/>
          <w:szCs w:val="22"/>
        </w:rPr>
        <w:t>nother</w:t>
      </w:r>
      <w:r w:rsidRPr="00DA5E03">
        <w:rPr>
          <w:rFonts w:eastAsia="Calibri" w:cs="Calibri"/>
          <w:szCs w:val="22"/>
        </w:rPr>
        <w:t xml:space="preserve"> notable issue involved the slurry container, which </w:t>
      </w:r>
      <w:r w:rsidR="00117EA6" w:rsidRPr="00DA5E03">
        <w:rPr>
          <w:rFonts w:eastAsia="Calibri" w:cs="Calibri"/>
          <w:szCs w:val="22"/>
        </w:rPr>
        <w:t xml:space="preserve">had been </w:t>
      </w:r>
      <w:r w:rsidR="00B442B8" w:rsidRPr="00DA5E03">
        <w:rPr>
          <w:rFonts w:eastAsia="Calibri" w:cs="Calibri"/>
          <w:szCs w:val="22"/>
        </w:rPr>
        <w:t>desi</w:t>
      </w:r>
      <w:r w:rsidR="00EA26F2" w:rsidRPr="00DA5E03">
        <w:rPr>
          <w:rFonts w:eastAsia="Calibri" w:cs="Calibri"/>
          <w:szCs w:val="22"/>
        </w:rPr>
        <w:t>gned and then 3D printed</w:t>
      </w:r>
      <w:r w:rsidRPr="00DA5E03">
        <w:rPr>
          <w:rFonts w:eastAsia="Calibri" w:cs="Calibri"/>
          <w:szCs w:val="22"/>
        </w:rPr>
        <w:t xml:space="preserve">, </w:t>
      </w:r>
      <w:r w:rsidR="0022235D" w:rsidRPr="00DA5E03">
        <w:rPr>
          <w:rFonts w:eastAsia="Calibri" w:cs="Calibri"/>
          <w:szCs w:val="22"/>
        </w:rPr>
        <w:t>but proved</w:t>
      </w:r>
      <w:r w:rsidRPr="00DA5E03">
        <w:rPr>
          <w:rFonts w:eastAsia="Calibri" w:cs="Calibri"/>
          <w:szCs w:val="22"/>
        </w:rPr>
        <w:t xml:space="preserve"> to </w:t>
      </w:r>
      <w:r w:rsidR="0022235D" w:rsidRPr="00DA5E03">
        <w:rPr>
          <w:rFonts w:eastAsia="Calibri" w:cs="Calibri"/>
          <w:szCs w:val="22"/>
        </w:rPr>
        <w:t>be too bulky and heavy in practice. This was then replaced with a syringe and a syringe holder</w:t>
      </w:r>
      <w:r w:rsidRPr="00DA5E03">
        <w:rPr>
          <w:rFonts w:eastAsia="Calibri" w:cs="Calibri"/>
          <w:szCs w:val="22"/>
        </w:rPr>
        <w:t>. Additionally, the syringe and screw mechanism, initially 3D printed, presented problems due to heat generated by the motors. This heat risked deforming the printed parts, potentially leading to leaks or mechanical failure. In response, we</w:t>
      </w:r>
      <w:r w:rsidR="00D1734A" w:rsidRPr="00DA5E03">
        <w:rPr>
          <w:rFonts w:eastAsia="Calibri" w:cs="Calibri"/>
          <w:szCs w:val="22"/>
        </w:rPr>
        <w:t xml:space="preserve"> </w:t>
      </w:r>
      <w:r w:rsidR="001045F0" w:rsidRPr="00DA5E03">
        <w:rPr>
          <w:rFonts w:eastAsia="Calibri" w:cs="Calibri"/>
          <w:szCs w:val="22"/>
        </w:rPr>
        <w:t>did research into the melting point of the</w:t>
      </w:r>
      <w:r w:rsidR="00D1734A" w:rsidRPr="00DA5E03">
        <w:rPr>
          <w:rFonts w:eastAsia="Calibri" w:cs="Calibri"/>
          <w:szCs w:val="22"/>
        </w:rPr>
        <w:t xml:space="preserve"> </w:t>
      </w:r>
      <w:r w:rsidR="00174D8D" w:rsidRPr="00DA5E03">
        <w:rPr>
          <w:rFonts w:eastAsia="Calibri" w:cs="Calibri"/>
          <w:szCs w:val="22"/>
        </w:rPr>
        <w:t>PLA used for 3D printing and the maximum</w:t>
      </w:r>
      <w:r w:rsidR="00B463CC" w:rsidRPr="00DA5E03">
        <w:rPr>
          <w:rFonts w:eastAsia="Calibri" w:cs="Calibri"/>
          <w:szCs w:val="22"/>
        </w:rPr>
        <w:t xml:space="preserve"> heat that the </w:t>
      </w:r>
      <w:r w:rsidR="0039433B" w:rsidRPr="00DA5E03">
        <w:rPr>
          <w:rFonts w:eastAsia="Calibri" w:cs="Calibri"/>
          <w:szCs w:val="22"/>
        </w:rPr>
        <w:t xml:space="preserve">motors reached. Our research </w:t>
      </w:r>
      <w:r w:rsidR="00D1313E" w:rsidRPr="00DA5E03">
        <w:rPr>
          <w:rFonts w:eastAsia="Calibri" w:cs="Calibri"/>
          <w:szCs w:val="22"/>
        </w:rPr>
        <w:t>led</w:t>
      </w:r>
      <w:r w:rsidR="0039433B" w:rsidRPr="00DA5E03">
        <w:rPr>
          <w:rFonts w:eastAsia="Calibri" w:cs="Calibri"/>
          <w:szCs w:val="22"/>
        </w:rPr>
        <w:t xml:space="preserve"> us to the conclusion that the </w:t>
      </w:r>
      <w:r w:rsidR="008B4707" w:rsidRPr="00DA5E03">
        <w:rPr>
          <w:rFonts w:eastAsia="Calibri" w:cs="Calibri"/>
          <w:szCs w:val="22"/>
        </w:rPr>
        <w:t>PLA could withstand up to 60</w:t>
      </w:r>
      <w:r w:rsidR="00D37289" w:rsidRPr="00D37289">
        <w:rPr>
          <w:rFonts w:eastAsia="Calibri" w:cs="Calibri"/>
          <w:szCs w:val="22"/>
        </w:rPr>
        <w:t>°C</w:t>
      </w:r>
      <w:r w:rsidR="008A18BC">
        <w:rPr>
          <w:rFonts w:eastAsia="Calibri" w:cs="Calibri"/>
          <w:szCs w:val="22"/>
        </w:rPr>
        <w:t>,</w:t>
      </w:r>
      <w:r w:rsidR="00851F3F" w:rsidRPr="00DA5E03">
        <w:rPr>
          <w:rFonts w:eastAsia="Calibri" w:cs="Calibri"/>
          <w:szCs w:val="22"/>
        </w:rPr>
        <w:t xml:space="preserve"> whilst the motor only reached 50</w:t>
      </w:r>
      <w:r w:rsidR="00D37289" w:rsidRPr="00D37289">
        <w:rPr>
          <w:rFonts w:eastAsia="Calibri" w:cs="Calibri"/>
          <w:szCs w:val="22"/>
        </w:rPr>
        <w:t>°C</w:t>
      </w:r>
      <w:r w:rsidR="008A18BC">
        <w:rPr>
          <w:rFonts w:eastAsia="Calibri" w:cs="Calibri"/>
          <w:szCs w:val="22"/>
        </w:rPr>
        <w:t>,</w:t>
      </w:r>
      <w:r w:rsidR="00851F3F" w:rsidRPr="00DA5E03">
        <w:rPr>
          <w:rFonts w:eastAsia="Calibri" w:cs="Calibri"/>
          <w:szCs w:val="22"/>
        </w:rPr>
        <w:t xml:space="preserve"> so </w:t>
      </w:r>
      <w:r w:rsidR="009942BF" w:rsidRPr="00DA5E03">
        <w:rPr>
          <w:rFonts w:eastAsia="Calibri" w:cs="Calibri"/>
          <w:szCs w:val="22"/>
        </w:rPr>
        <w:t>it was safe to use PLA to hold the motors.</w:t>
      </w:r>
      <w:r w:rsidR="00851F3F" w:rsidRPr="00DA5E03">
        <w:rPr>
          <w:rFonts w:eastAsia="Calibri" w:cs="Calibri"/>
          <w:szCs w:val="22"/>
        </w:rPr>
        <w:t xml:space="preserve"> </w:t>
      </w:r>
      <w:r w:rsidR="00964E2C" w:rsidRPr="00DA5E03">
        <w:rPr>
          <w:rFonts w:eastAsia="Calibri" w:cs="Calibri"/>
          <w:szCs w:val="22"/>
        </w:rPr>
        <w:t xml:space="preserve">As a preventative measure, </w:t>
      </w:r>
      <w:r w:rsidR="00BA3721" w:rsidRPr="00DA5E03">
        <w:rPr>
          <w:rFonts w:eastAsia="Calibri" w:cs="Calibri"/>
          <w:szCs w:val="22"/>
        </w:rPr>
        <w:t xml:space="preserve">an </w:t>
      </w:r>
      <w:r w:rsidR="00AE4799">
        <w:rPr>
          <w:rFonts w:eastAsia="Calibri" w:cs="Calibri"/>
          <w:szCs w:val="22"/>
        </w:rPr>
        <w:t>aluminium</w:t>
      </w:r>
      <w:r w:rsidR="00BA3721" w:rsidRPr="00DA5E03">
        <w:rPr>
          <w:rFonts w:eastAsia="Calibri" w:cs="Calibri"/>
          <w:szCs w:val="22"/>
        </w:rPr>
        <w:t xml:space="preserve"> heat dissipator was placed between the motors and the PLA.</w:t>
      </w:r>
      <w:r w:rsidRPr="00DA5E03">
        <w:rPr>
          <w:rFonts w:eastAsia="Calibri" w:cs="Calibri"/>
          <w:szCs w:val="22"/>
        </w:rPr>
        <w:t xml:space="preserve"> Furthermore, to improve stability during operation, we have reinforced the moving platform by adding more support rods. These updates </w:t>
      </w:r>
      <w:r w:rsidR="1342AF89" w:rsidRPr="00DA5E03">
        <w:rPr>
          <w:rFonts w:eastAsia="Calibri" w:cs="Calibri"/>
          <w:szCs w:val="22"/>
        </w:rPr>
        <w:t xml:space="preserve">were </w:t>
      </w:r>
      <w:r w:rsidRPr="00DA5E03">
        <w:rPr>
          <w:rFonts w:eastAsia="Calibri" w:cs="Calibri"/>
          <w:szCs w:val="22"/>
        </w:rPr>
        <w:t>aimed at ensuring long-term durability and operational stability as we progress with development.</w:t>
      </w:r>
    </w:p>
    <w:p w14:paraId="3132FB63" w14:textId="77777777" w:rsidR="00EC1D6A" w:rsidRPr="00DA5E03" w:rsidRDefault="00EC1D6A" w:rsidP="4A000730">
      <w:pPr>
        <w:spacing w:line="276" w:lineRule="auto"/>
        <w:jc w:val="both"/>
        <w:rPr>
          <w:rFonts w:eastAsia="Calibri" w:cs="Calibri"/>
          <w:szCs w:val="22"/>
        </w:rPr>
      </w:pPr>
    </w:p>
    <w:p w14:paraId="1B462212" w14:textId="2796DDAB" w:rsidR="062E8C18" w:rsidRPr="00DA5E03" w:rsidRDefault="39365E73" w:rsidP="00FA5850">
      <w:pPr>
        <w:spacing w:line="276" w:lineRule="auto"/>
        <w:jc w:val="both"/>
        <w:rPr>
          <w:rFonts w:eastAsia="Calibri" w:cs="Calibri"/>
          <w:szCs w:val="22"/>
        </w:rPr>
      </w:pPr>
      <w:r w:rsidRPr="00DA5E03">
        <w:rPr>
          <w:rFonts w:eastAsia="Calibri" w:cs="Calibri"/>
          <w:szCs w:val="22"/>
        </w:rPr>
        <w:lastRenderedPageBreak/>
        <w:t xml:space="preserve">Throughout the development of our machine, we have carefully considered the risk of exceeding the £200 budget for components, as well as potential inaccuracies in the printer’s precision. Our design </w:t>
      </w:r>
      <w:r w:rsidR="00EE1B95">
        <w:rPr>
          <w:rFonts w:eastAsia="Calibri" w:cs="Calibri"/>
          <w:szCs w:val="22"/>
        </w:rPr>
        <w:t>aims to minimise</w:t>
      </w:r>
      <w:r w:rsidRPr="00DA5E03">
        <w:rPr>
          <w:rFonts w:eastAsia="Calibri" w:cs="Calibri"/>
          <w:szCs w:val="22"/>
        </w:rPr>
        <w:t xml:space="preserve"> the number of moving parts to enhance reliability</w:t>
      </w:r>
      <w:r w:rsidR="000F5BE2" w:rsidRPr="00DA5E03">
        <w:rPr>
          <w:rFonts w:eastAsia="Calibri" w:cs="Calibri"/>
          <w:szCs w:val="22"/>
        </w:rPr>
        <w:t>, stability,</w:t>
      </w:r>
      <w:r w:rsidRPr="00DA5E03">
        <w:rPr>
          <w:rFonts w:eastAsia="Calibri" w:cs="Calibri"/>
          <w:szCs w:val="22"/>
        </w:rPr>
        <w:t xml:space="preserve"> and cost-effectiveness. </w:t>
      </w:r>
      <w:r w:rsidR="1A5EB2FB" w:rsidRPr="00DA5E03">
        <w:rPr>
          <w:rFonts w:eastAsia="Calibri" w:cs="Calibri"/>
          <w:szCs w:val="22"/>
        </w:rPr>
        <w:t xml:space="preserve">This design report will consider the </w:t>
      </w:r>
      <w:r w:rsidR="00827CC2">
        <w:rPr>
          <w:rFonts w:eastAsia="Calibri" w:cs="Calibri"/>
          <w:szCs w:val="22"/>
        </w:rPr>
        <w:t>automation</w:t>
      </w:r>
      <w:r w:rsidR="1A5EB2FB" w:rsidRPr="00DA5E03">
        <w:rPr>
          <w:rFonts w:eastAsia="Calibri" w:cs="Calibri"/>
          <w:szCs w:val="22"/>
        </w:rPr>
        <w:t xml:space="preserve">, the </w:t>
      </w:r>
      <w:r w:rsidR="719384C4" w:rsidRPr="00DA5E03">
        <w:rPr>
          <w:rFonts w:eastAsia="Calibri" w:cs="Calibri"/>
          <w:szCs w:val="22"/>
        </w:rPr>
        <w:t xml:space="preserve">movement </w:t>
      </w:r>
      <w:r w:rsidR="00827CC2">
        <w:rPr>
          <w:rFonts w:eastAsia="Calibri" w:cs="Calibri"/>
          <w:szCs w:val="22"/>
        </w:rPr>
        <w:t>and</w:t>
      </w:r>
      <w:r w:rsidR="1A5EB2FB" w:rsidRPr="00DA5E03">
        <w:rPr>
          <w:rFonts w:eastAsia="Calibri" w:cs="Calibri"/>
          <w:szCs w:val="22"/>
        </w:rPr>
        <w:t xml:space="preserve"> </w:t>
      </w:r>
      <w:r w:rsidR="31D68BD4" w:rsidRPr="00DA5E03">
        <w:rPr>
          <w:rFonts w:eastAsia="Calibri" w:cs="Calibri"/>
          <w:szCs w:val="22"/>
        </w:rPr>
        <w:t>extrusion mechanis</w:t>
      </w:r>
      <w:r w:rsidR="1A5EB2FB" w:rsidRPr="00DA5E03">
        <w:rPr>
          <w:rFonts w:eastAsia="Calibri" w:cs="Calibri"/>
          <w:szCs w:val="22"/>
        </w:rPr>
        <w:t>m</w:t>
      </w:r>
      <w:r w:rsidR="4AF51B2C" w:rsidRPr="00DA5E03">
        <w:rPr>
          <w:rFonts w:eastAsia="Calibri" w:cs="Calibri"/>
          <w:szCs w:val="22"/>
        </w:rPr>
        <w:t>,</w:t>
      </w:r>
      <w:r w:rsidR="1A5EB2FB" w:rsidRPr="00DA5E03">
        <w:rPr>
          <w:rFonts w:eastAsia="Calibri" w:cs="Calibri"/>
          <w:szCs w:val="22"/>
        </w:rPr>
        <w:t xml:space="preserve"> and the m</w:t>
      </w:r>
      <w:r w:rsidR="135C1306" w:rsidRPr="00DA5E03">
        <w:rPr>
          <w:rFonts w:eastAsia="Calibri" w:cs="Calibri"/>
          <w:szCs w:val="22"/>
        </w:rPr>
        <w:t>ain framework</w:t>
      </w:r>
      <w:r w:rsidR="1A5EB2FB" w:rsidRPr="00DA5E03">
        <w:rPr>
          <w:rFonts w:eastAsia="Calibri" w:cs="Calibri"/>
          <w:szCs w:val="22"/>
        </w:rPr>
        <w:t xml:space="preserve"> to give a comprehensive picture of the 3D printer. We will also be going into detail about our sustainability considerations, risk considerations</w:t>
      </w:r>
      <w:r w:rsidR="17D32FB9" w:rsidRPr="00DA5E03">
        <w:rPr>
          <w:rFonts w:eastAsia="Calibri" w:cs="Calibri"/>
          <w:szCs w:val="22"/>
        </w:rPr>
        <w:t>,</w:t>
      </w:r>
      <w:r w:rsidR="1A5EB2FB" w:rsidRPr="00DA5E03">
        <w:rPr>
          <w:rFonts w:eastAsia="Calibri" w:cs="Calibri"/>
          <w:szCs w:val="22"/>
        </w:rPr>
        <w:t xml:space="preserve"> and equality dimensions.</w:t>
      </w:r>
    </w:p>
    <w:p w14:paraId="130CCB06" w14:textId="67AF5EB6" w:rsidR="00FA5850" w:rsidRPr="00DA5E03" w:rsidRDefault="00FA5850" w:rsidP="00FA5850">
      <w:pPr>
        <w:spacing w:line="276" w:lineRule="auto"/>
        <w:jc w:val="both"/>
        <w:rPr>
          <w:rFonts w:eastAsia="Calibri" w:cs="Calibri"/>
          <w:szCs w:val="22"/>
        </w:rPr>
      </w:pPr>
      <w:r w:rsidRPr="00DA5E03">
        <w:rPr>
          <w:rFonts w:eastAsia="Calibri" w:cs="Calibri"/>
          <w:szCs w:val="22"/>
        </w:rPr>
        <w:t>This report reflects our iterative design journey and outlines how CeraTech’s final concept balances functionality, adaptability, and responsible engineering.</w:t>
      </w:r>
    </w:p>
    <w:p w14:paraId="53D48A3D" w14:textId="77777777" w:rsidR="009103D6" w:rsidRDefault="009103D6">
      <w:pPr>
        <w:spacing w:after="160"/>
        <w:rPr>
          <w:rFonts w:eastAsia="Calibri" w:cs="Calibri"/>
          <w:color w:val="CC3399"/>
          <w:sz w:val="32"/>
          <w:szCs w:val="32"/>
        </w:rPr>
      </w:pPr>
      <w:r>
        <w:rPr>
          <w:rFonts w:eastAsia="Calibri" w:cs="Calibri"/>
          <w:color w:val="CC3399"/>
        </w:rPr>
        <w:br w:type="page"/>
      </w:r>
    </w:p>
    <w:p w14:paraId="084E572A" w14:textId="15C22283" w:rsidR="00C93A41" w:rsidRPr="00004A62" w:rsidRDefault="00C35CF4" w:rsidP="000F3ACB">
      <w:pPr>
        <w:pStyle w:val="Heading1"/>
      </w:pPr>
      <w:bookmarkStart w:id="4" w:name="_Toc199976463"/>
      <w:bookmarkStart w:id="5" w:name="_Toc199984975"/>
      <w:r w:rsidRPr="000F3ACB">
        <w:lastRenderedPageBreak/>
        <w:drawing>
          <wp:anchor distT="0" distB="0" distL="114300" distR="114300" simplePos="0" relativeHeight="251658248" behindDoc="0" locked="0" layoutInCell="1" allowOverlap="1" wp14:anchorId="60AF222B" wp14:editId="525750F2">
            <wp:simplePos x="0" y="0"/>
            <wp:positionH relativeFrom="column">
              <wp:posOffset>3253105</wp:posOffset>
            </wp:positionH>
            <wp:positionV relativeFrom="paragraph">
              <wp:posOffset>408940</wp:posOffset>
            </wp:positionV>
            <wp:extent cx="457200" cy="270510"/>
            <wp:effectExtent l="0" t="0" r="0" b="0"/>
            <wp:wrapSquare wrapText="bothSides"/>
            <wp:docPr id="1827099128" name="Picture 6" descr="Picture 67500858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675008581, Pictu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270510"/>
                    </a:xfrm>
                    <a:prstGeom prst="rect">
                      <a:avLst/>
                    </a:prstGeom>
                    <a:noFill/>
                    <a:ln>
                      <a:noFill/>
                    </a:ln>
                  </pic:spPr>
                </pic:pic>
              </a:graphicData>
            </a:graphic>
          </wp:anchor>
        </w:drawing>
      </w:r>
      <w:r w:rsidRPr="000F3ACB">
        <w:drawing>
          <wp:anchor distT="0" distB="0" distL="114300" distR="114300" simplePos="0" relativeHeight="251658247" behindDoc="0" locked="0" layoutInCell="1" allowOverlap="1" wp14:anchorId="625CEBD9" wp14:editId="4DC46DF7">
            <wp:simplePos x="0" y="0"/>
            <wp:positionH relativeFrom="column">
              <wp:posOffset>2443480</wp:posOffset>
            </wp:positionH>
            <wp:positionV relativeFrom="paragraph">
              <wp:posOffset>381000</wp:posOffset>
            </wp:positionV>
            <wp:extent cx="631825" cy="297815"/>
            <wp:effectExtent l="0" t="0" r="0" b="6985"/>
            <wp:wrapSquare wrapText="bothSides"/>
            <wp:docPr id="427882193" name="Picture 7" descr="Picture 8468270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84682703, Pi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825" cy="297815"/>
                    </a:xfrm>
                    <a:prstGeom prst="rect">
                      <a:avLst/>
                    </a:prstGeom>
                    <a:noFill/>
                    <a:ln>
                      <a:noFill/>
                    </a:ln>
                  </pic:spPr>
                </pic:pic>
              </a:graphicData>
            </a:graphic>
          </wp:anchor>
        </w:drawing>
      </w:r>
      <w:r w:rsidRPr="000F3ACB">
        <w:drawing>
          <wp:anchor distT="0" distB="0" distL="114300" distR="114300" simplePos="0" relativeHeight="251658246" behindDoc="0" locked="0" layoutInCell="1" allowOverlap="1" wp14:anchorId="4D1618E7" wp14:editId="15AA9FE2">
            <wp:simplePos x="0" y="0"/>
            <wp:positionH relativeFrom="column">
              <wp:posOffset>1353260</wp:posOffset>
            </wp:positionH>
            <wp:positionV relativeFrom="paragraph">
              <wp:posOffset>440055</wp:posOffset>
            </wp:positionV>
            <wp:extent cx="959485" cy="245110"/>
            <wp:effectExtent l="0" t="0" r="0" b="2540"/>
            <wp:wrapSquare wrapText="bothSides"/>
            <wp:docPr id="1276239654" name="Picture 8" descr="Picture 39804197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398041974, Pict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9485" cy="245110"/>
                    </a:xfrm>
                    <a:prstGeom prst="rect">
                      <a:avLst/>
                    </a:prstGeom>
                    <a:noFill/>
                    <a:ln>
                      <a:noFill/>
                    </a:ln>
                  </pic:spPr>
                </pic:pic>
              </a:graphicData>
            </a:graphic>
          </wp:anchor>
        </w:drawing>
      </w:r>
      <w:r w:rsidR="00C93A41" w:rsidRPr="000F3ACB">
        <w:t>Fram</w:t>
      </w:r>
      <w:r w:rsidR="00C93A41" w:rsidRPr="00004A62">
        <w:t>ework</w:t>
      </w:r>
      <w:bookmarkEnd w:id="4"/>
      <w:bookmarkEnd w:id="5"/>
      <w:r w:rsidR="000F3ACB">
        <w:t xml:space="preserve"> </w:t>
      </w:r>
    </w:p>
    <w:p w14:paraId="0A469307" w14:textId="5E72A879" w:rsidR="00C93A41" w:rsidRPr="00A757BE" w:rsidRDefault="00C93A41" w:rsidP="00C93A41">
      <w:pPr>
        <w:rPr>
          <w:rFonts w:eastAsia="Calibri" w:cs="Calibri"/>
          <w:color w:val="CC3399"/>
        </w:rPr>
      </w:pPr>
      <w:bookmarkStart w:id="6" w:name="_Toc199976464"/>
      <w:r w:rsidRPr="006E1EB9">
        <w:rPr>
          <w:rFonts w:eastAsia="Calibri"/>
        </w:rPr>
        <w:t>Members involved:</w:t>
      </w:r>
      <w:bookmarkEnd w:id="6"/>
      <w:r w:rsidR="00C35CF4" w:rsidRPr="00C35CF4">
        <w:rPr>
          <w:rStyle w:val="wacimagecontainer"/>
          <w:rFonts w:ascii="Segoe UI" w:hAnsi="Segoe UI" w:cs="Segoe UI"/>
          <w:noProof/>
          <w:color w:val="000000"/>
          <w:sz w:val="18"/>
          <w:szCs w:val="18"/>
          <w:shd w:val="clear" w:color="auto" w:fill="FFFFFF"/>
        </w:rPr>
        <w:t xml:space="preserve"> </w:t>
      </w:r>
    </w:p>
    <w:p w14:paraId="5083387A" w14:textId="1148C9E5" w:rsidR="00C93A41" w:rsidRDefault="00C93A41" w:rsidP="009E36EB">
      <w:pPr>
        <w:spacing w:line="276" w:lineRule="auto"/>
        <w:jc w:val="both"/>
        <w:rPr>
          <w:rFonts w:eastAsia="Calibri" w:cs="Calibri"/>
          <w:szCs w:val="22"/>
        </w:rPr>
      </w:pPr>
      <w:r w:rsidRPr="144CFAD2">
        <w:rPr>
          <w:rFonts w:eastAsia="Calibri" w:cs="Calibri"/>
          <w:b/>
          <w:bCs/>
          <w:szCs w:val="22"/>
        </w:rPr>
        <w:t xml:space="preserve">Marifer Rodriguez Gomez (EDI Officer) </w:t>
      </w:r>
      <w:r w:rsidRPr="144CFAD2">
        <w:rPr>
          <w:rFonts w:eastAsia="Calibri" w:cs="Calibri"/>
          <w:szCs w:val="22"/>
        </w:rPr>
        <w:t>– I oversaw the assembly of the machine, including its construction and ensuring pieces were being printed. If pieces did not fit, or poorly fit the machine, I would readjust the CAD or help provide measurements for the readjustment of the CAD so that new, properly fitting parts could be made. I created and helped assemble many of the pieces for the CAD of the mainframe, as well as making a good amount of the technical drawings for the mainframe. I was also in charge of the assembly and maintenance of the CAD and ensured that it was always accurate and up to date, so that all pieces printed or cut from it would fit the machine properly. I have also helped by providing organisational tools for the group, as well as ensuring there is a focus and structure to every meeting by giving a brief rundown on what needs done every meeting and who needs to do it and by supervising each subgroup and providing support when it is needed.</w:t>
      </w:r>
    </w:p>
    <w:p w14:paraId="22B93579" w14:textId="7341AEF5" w:rsidR="41A74BD7" w:rsidRDefault="41A74BD7" w:rsidP="009E36EB">
      <w:pPr>
        <w:spacing w:line="276" w:lineRule="auto"/>
        <w:jc w:val="both"/>
        <w:rPr>
          <w:rFonts w:eastAsia="Calibri" w:cs="Calibri"/>
          <w:szCs w:val="22"/>
        </w:rPr>
      </w:pPr>
    </w:p>
    <w:p w14:paraId="551A7E5B" w14:textId="6F3437B3" w:rsidR="00C93A41" w:rsidRDefault="00C93A41" w:rsidP="009E36EB">
      <w:pPr>
        <w:spacing w:line="276" w:lineRule="auto"/>
        <w:jc w:val="both"/>
        <w:rPr>
          <w:rFonts w:eastAsia="Calibri" w:cs="Calibri"/>
          <w:szCs w:val="22"/>
        </w:rPr>
      </w:pPr>
      <w:r w:rsidRPr="5C78F555">
        <w:rPr>
          <w:rFonts w:eastAsia="Calibri" w:cs="Calibri"/>
          <w:b/>
          <w:bCs/>
          <w:szCs w:val="22"/>
        </w:rPr>
        <w:t>Alina Huber</w:t>
      </w:r>
      <w:r>
        <w:rPr>
          <w:rFonts w:eastAsia="Calibri" w:cs="Calibri"/>
          <w:szCs w:val="22"/>
        </w:rPr>
        <w:t xml:space="preserve"> </w:t>
      </w:r>
      <w:r>
        <w:rPr>
          <w:rFonts w:eastAsia="Calibri" w:cs="Calibri"/>
          <w:b/>
          <w:bCs/>
          <w:szCs w:val="22"/>
        </w:rPr>
        <w:t xml:space="preserve">(Chief of Sustainability) </w:t>
      </w:r>
      <w:r w:rsidRPr="5C78F555">
        <w:rPr>
          <w:rFonts w:eastAsia="Calibri" w:cs="Calibri"/>
          <w:szCs w:val="22"/>
        </w:rPr>
        <w:t xml:space="preserve">- I assisted with the physical assembly of the system, helping ensure components were correctly installed. I also conducted research into various material options, focusing on their mechanical properties and environmental impact to support sustainable design choices. </w:t>
      </w:r>
      <w:r w:rsidRPr="00EB52DC">
        <w:rPr>
          <w:rFonts w:eastAsia="Calibri" w:cs="Calibri"/>
          <w:szCs w:val="22"/>
        </w:rPr>
        <w:t xml:space="preserve">In addition to my technical contributions, I took a leadership role in writing and coordinating many of the project documents. I </w:t>
      </w:r>
      <w:r w:rsidR="00735E37">
        <w:rPr>
          <w:rFonts w:eastAsia="Calibri" w:cs="Calibri"/>
          <w:szCs w:val="22"/>
        </w:rPr>
        <w:t>largely helped in</w:t>
      </w:r>
      <w:r w:rsidRPr="00EB52DC">
        <w:rPr>
          <w:rFonts w:eastAsia="Calibri" w:cs="Calibri"/>
          <w:szCs w:val="22"/>
        </w:rPr>
        <w:t xml:space="preserve"> composing the final design report, ensuring that information from the initial concept design report was accurately updated and reflected. I also carefully documented key design decisions and their technical justifications to present a clear and comprehensive overview of the project. Throughout the process, I encouraged team members to continue developing their individual sections, helping to ensure consistency and clarity across the entire report.</w:t>
      </w:r>
      <w:r w:rsidR="005574ED">
        <w:rPr>
          <w:rFonts w:eastAsia="Calibri" w:cs="Calibri"/>
          <w:szCs w:val="22"/>
        </w:rPr>
        <w:t xml:space="preserve"> </w:t>
      </w:r>
      <w:r w:rsidR="005574ED" w:rsidRPr="005574ED">
        <w:rPr>
          <w:rFonts w:eastAsia="Calibri" w:cs="Calibri"/>
          <w:szCs w:val="22"/>
        </w:rPr>
        <w:t>I played a key role in writing the letter to our “customers,” ensuring it reflected our progress and upheld our commitments. I also took charge of redoing our entire Gantt chart, restructuring and splitting tasks into clearer sections to improve both the chart’s clarity and its alignment with the design report.</w:t>
      </w:r>
    </w:p>
    <w:p w14:paraId="3D82BCFD" w14:textId="2E1E10A2" w:rsidR="00361316" w:rsidRDefault="00361316" w:rsidP="009E36EB">
      <w:pPr>
        <w:spacing w:line="276" w:lineRule="auto"/>
        <w:jc w:val="both"/>
        <w:rPr>
          <w:rFonts w:eastAsia="Calibri" w:cs="Calibri"/>
          <w:szCs w:val="22"/>
        </w:rPr>
      </w:pPr>
    </w:p>
    <w:p w14:paraId="457ACFA1" w14:textId="525677BB" w:rsidR="004F6161" w:rsidRPr="00DA5E03" w:rsidRDefault="00C93A41" w:rsidP="0B2F8F09">
      <w:pPr>
        <w:spacing w:line="276" w:lineRule="auto"/>
        <w:jc w:val="both"/>
        <w:rPr>
          <w:rFonts w:eastAsia="Calibri" w:cs="Calibri"/>
          <w:color w:val="AD2159"/>
        </w:rPr>
      </w:pPr>
      <w:r w:rsidRPr="28816C34">
        <w:rPr>
          <w:rFonts w:eastAsia="Calibri" w:cs="Calibri"/>
          <w:b/>
          <w:bCs/>
          <w:szCs w:val="22"/>
        </w:rPr>
        <w:t>Samiya Ibrahim (Chief Financial Officer) -</w:t>
      </w:r>
      <w:r w:rsidRPr="28816C34">
        <w:rPr>
          <w:rFonts w:eastAsia="Calibri" w:cs="Calibri"/>
          <w:szCs w:val="22"/>
        </w:rPr>
        <w:t xml:space="preserve"> </w:t>
      </w:r>
      <w:r w:rsidR="5558A0A4" w:rsidRPr="28816C34">
        <w:rPr>
          <w:rFonts w:eastAsia="Calibri" w:cs="Calibri"/>
          <w:szCs w:val="22"/>
        </w:rPr>
        <w:t>I k</w:t>
      </w:r>
      <w:r w:rsidRPr="28816C34">
        <w:rPr>
          <w:rFonts w:eastAsia="Calibri" w:cs="Calibri"/>
          <w:szCs w:val="22"/>
        </w:rPr>
        <w:t>ept track of the company budget and plac</w:t>
      </w:r>
      <w:r w:rsidR="26234F9C" w:rsidRPr="28816C34">
        <w:rPr>
          <w:rFonts w:eastAsia="Calibri" w:cs="Calibri"/>
          <w:szCs w:val="22"/>
        </w:rPr>
        <w:t>ed</w:t>
      </w:r>
      <w:r w:rsidRPr="28816C34">
        <w:rPr>
          <w:rFonts w:eastAsia="Calibri" w:cs="Calibri"/>
          <w:szCs w:val="22"/>
        </w:rPr>
        <w:t xml:space="preserve"> orders for parts. </w:t>
      </w:r>
      <w:r w:rsidR="3159FFEE" w:rsidRPr="28816C34">
        <w:rPr>
          <w:rFonts w:eastAsia="Calibri" w:cs="Calibri"/>
          <w:szCs w:val="22"/>
        </w:rPr>
        <w:t>I c</w:t>
      </w:r>
      <w:r w:rsidR="1BC639EE" w:rsidRPr="28816C34">
        <w:rPr>
          <w:rFonts w:eastAsia="Calibri" w:cs="Calibri"/>
          <w:szCs w:val="22"/>
        </w:rPr>
        <w:t xml:space="preserve">reated </w:t>
      </w:r>
      <w:r w:rsidR="6DE3D19B" w:rsidRPr="28816C34">
        <w:rPr>
          <w:rFonts w:eastAsia="Calibri" w:cs="Calibri"/>
          <w:szCs w:val="22"/>
        </w:rPr>
        <w:t xml:space="preserve">both </w:t>
      </w:r>
      <w:r w:rsidR="1BC639EE" w:rsidRPr="28816C34">
        <w:rPr>
          <w:rFonts w:eastAsia="Calibri" w:cs="Calibri"/>
          <w:szCs w:val="22"/>
        </w:rPr>
        <w:t xml:space="preserve">an </w:t>
      </w:r>
      <w:r w:rsidR="7558FFEE" w:rsidRPr="28816C34">
        <w:rPr>
          <w:rFonts w:eastAsia="Calibri" w:cs="Calibri"/>
          <w:szCs w:val="22"/>
        </w:rPr>
        <w:t xml:space="preserve">official and </w:t>
      </w:r>
      <w:r w:rsidR="1BC639EE" w:rsidRPr="28816C34">
        <w:rPr>
          <w:rFonts w:eastAsia="Calibri" w:cs="Calibri"/>
          <w:szCs w:val="22"/>
        </w:rPr>
        <w:t>unofficial</w:t>
      </w:r>
      <w:r w:rsidR="60FE79AD" w:rsidRPr="28816C34">
        <w:rPr>
          <w:rFonts w:eastAsia="Calibri" w:cs="Calibri"/>
          <w:szCs w:val="22"/>
        </w:rPr>
        <w:t xml:space="preserve"> excel</w:t>
      </w:r>
      <w:r w:rsidR="1BC639EE" w:rsidRPr="28816C34">
        <w:rPr>
          <w:rFonts w:eastAsia="Calibri" w:cs="Calibri"/>
          <w:szCs w:val="22"/>
        </w:rPr>
        <w:t xml:space="preserve"> spending sheet</w:t>
      </w:r>
      <w:r w:rsidR="570656A0" w:rsidRPr="28816C34">
        <w:rPr>
          <w:rFonts w:eastAsia="Calibri" w:cs="Calibri"/>
          <w:szCs w:val="22"/>
        </w:rPr>
        <w:t>.</w:t>
      </w:r>
      <w:r w:rsidR="1BC639EE" w:rsidRPr="28816C34">
        <w:rPr>
          <w:rFonts w:eastAsia="Calibri" w:cs="Calibri"/>
          <w:szCs w:val="22"/>
        </w:rPr>
        <w:t xml:space="preserve"> </w:t>
      </w:r>
      <w:r w:rsidR="70008CB0" w:rsidRPr="28816C34">
        <w:rPr>
          <w:rFonts w:eastAsia="Calibri" w:cs="Calibri"/>
          <w:szCs w:val="22"/>
        </w:rPr>
        <w:t>S</w:t>
      </w:r>
      <w:r w:rsidR="1BC639EE" w:rsidRPr="28816C34">
        <w:rPr>
          <w:rFonts w:eastAsia="Calibri" w:cs="Calibri"/>
          <w:szCs w:val="22"/>
        </w:rPr>
        <w:t xml:space="preserve">ubgroups could request items </w:t>
      </w:r>
      <w:r w:rsidR="55E7B0D5" w:rsidRPr="28816C34">
        <w:rPr>
          <w:rFonts w:eastAsia="Calibri" w:cs="Calibri"/>
          <w:szCs w:val="22"/>
        </w:rPr>
        <w:t xml:space="preserve">on the unofficial sheet, and </w:t>
      </w:r>
      <w:r w:rsidR="311DB045" w:rsidRPr="28816C34">
        <w:rPr>
          <w:rFonts w:eastAsia="Calibri" w:cs="Calibri"/>
          <w:szCs w:val="22"/>
        </w:rPr>
        <w:t>actual</w:t>
      </w:r>
      <w:r w:rsidR="55E7B0D5" w:rsidRPr="28816C34">
        <w:rPr>
          <w:rFonts w:eastAsia="Calibri" w:cs="Calibri"/>
          <w:szCs w:val="22"/>
        </w:rPr>
        <w:t xml:space="preserve"> </w:t>
      </w:r>
      <w:r w:rsidR="3E5E6499" w:rsidRPr="28816C34">
        <w:rPr>
          <w:rFonts w:eastAsia="Calibri" w:cs="Calibri"/>
          <w:szCs w:val="22"/>
        </w:rPr>
        <w:t>expenditures were listed on the official spending sheet to remain organised.</w:t>
      </w:r>
      <w:r w:rsidR="55E7B0D5" w:rsidRPr="28816C34">
        <w:rPr>
          <w:rFonts w:eastAsia="Calibri" w:cs="Calibri"/>
          <w:szCs w:val="22"/>
        </w:rPr>
        <w:t xml:space="preserve"> </w:t>
      </w:r>
      <w:r w:rsidRPr="28816C34">
        <w:rPr>
          <w:rFonts w:eastAsia="Calibri" w:cs="Calibri"/>
          <w:szCs w:val="22"/>
        </w:rPr>
        <w:t xml:space="preserve">Co-ordinated between the different subgroups to figure </w:t>
      </w:r>
      <w:r w:rsidR="6F1AF982" w:rsidRPr="28816C34">
        <w:rPr>
          <w:rFonts w:eastAsia="Calibri" w:cs="Calibri"/>
          <w:szCs w:val="22"/>
        </w:rPr>
        <w:t xml:space="preserve">out whether requested items were </w:t>
      </w:r>
      <w:r w:rsidR="671DB127" w:rsidRPr="28816C34">
        <w:rPr>
          <w:rFonts w:eastAsia="Calibri" w:cs="Calibri"/>
          <w:szCs w:val="22"/>
        </w:rPr>
        <w:t>compatible with our design.</w:t>
      </w:r>
      <w:r w:rsidR="6F1AF982" w:rsidRPr="28816C34">
        <w:rPr>
          <w:rFonts w:eastAsia="Calibri" w:cs="Calibri"/>
          <w:szCs w:val="22"/>
        </w:rPr>
        <w:t xml:space="preserve"> </w:t>
      </w:r>
      <w:r w:rsidR="00866006">
        <w:rPr>
          <w:rFonts w:eastAsia="Calibri" w:cs="Calibri"/>
          <w:szCs w:val="22"/>
        </w:rPr>
        <w:t>Additionally</w:t>
      </w:r>
      <w:r w:rsidR="008C4054">
        <w:rPr>
          <w:rFonts w:eastAsia="Calibri" w:cs="Calibri"/>
          <w:szCs w:val="22"/>
        </w:rPr>
        <w:t>, I c</w:t>
      </w:r>
      <w:r w:rsidR="3E5E6499" w:rsidRPr="28816C34">
        <w:rPr>
          <w:rFonts w:eastAsia="Calibri" w:cs="Calibri"/>
          <w:szCs w:val="22"/>
        </w:rPr>
        <w:t xml:space="preserve">ame up with the idea of minutes </w:t>
      </w:r>
      <w:r w:rsidR="73E288D7" w:rsidRPr="28816C34">
        <w:rPr>
          <w:rFonts w:eastAsia="Calibri" w:cs="Calibri"/>
          <w:szCs w:val="22"/>
        </w:rPr>
        <w:t>to help track decisions and</w:t>
      </w:r>
      <w:r w:rsidR="3E5E6499" w:rsidRPr="28816C34">
        <w:rPr>
          <w:rFonts w:eastAsia="Calibri" w:cs="Calibri"/>
          <w:szCs w:val="22"/>
        </w:rPr>
        <w:t xml:space="preserve"> </w:t>
      </w:r>
      <w:r w:rsidR="73E288D7" w:rsidRPr="28816C34">
        <w:rPr>
          <w:rFonts w:eastAsia="Calibri" w:cs="Calibri"/>
          <w:szCs w:val="22"/>
        </w:rPr>
        <w:t>follow up on tasks- made sure</w:t>
      </w:r>
      <w:r w:rsidR="3E5E6499" w:rsidRPr="28816C34">
        <w:rPr>
          <w:rFonts w:eastAsia="Calibri" w:cs="Calibri"/>
          <w:szCs w:val="22"/>
        </w:rPr>
        <w:t xml:space="preserve"> </w:t>
      </w:r>
      <w:r w:rsidR="330490B6" w:rsidRPr="28816C34">
        <w:rPr>
          <w:rFonts w:eastAsia="Calibri" w:cs="Calibri"/>
          <w:szCs w:val="22"/>
        </w:rPr>
        <w:t xml:space="preserve">minutes were </w:t>
      </w:r>
      <w:r w:rsidR="3E5E6499" w:rsidRPr="28816C34">
        <w:rPr>
          <w:rFonts w:eastAsia="Calibri" w:cs="Calibri"/>
          <w:szCs w:val="22"/>
        </w:rPr>
        <w:t xml:space="preserve">update them after each </w:t>
      </w:r>
      <w:r w:rsidR="1B586DBD" w:rsidRPr="28816C34">
        <w:rPr>
          <w:rFonts w:eastAsia="Calibri" w:cs="Calibri"/>
          <w:szCs w:val="22"/>
        </w:rPr>
        <w:t xml:space="preserve">meeting. </w:t>
      </w:r>
      <w:r w:rsidR="00E130C3">
        <w:rPr>
          <w:rFonts w:eastAsia="Calibri" w:cs="Calibri"/>
          <w:szCs w:val="22"/>
        </w:rPr>
        <w:t>Furthermore, I h</w:t>
      </w:r>
      <w:r w:rsidRPr="28816C34">
        <w:rPr>
          <w:rFonts w:eastAsia="Calibri" w:cs="Calibri"/>
          <w:szCs w:val="22"/>
        </w:rPr>
        <w:t>elped with CAD assembly for the extrusion system and completed drawings for the gear</w:t>
      </w:r>
      <w:r w:rsidR="24ED7A9E" w:rsidRPr="28816C34">
        <w:rPr>
          <w:rFonts w:eastAsia="Calibri" w:cs="Calibri"/>
          <w:szCs w:val="22"/>
        </w:rPr>
        <w:t xml:space="preserve"> within the extrusion system</w:t>
      </w:r>
      <w:r w:rsidRPr="28816C34">
        <w:rPr>
          <w:rFonts w:eastAsia="Calibri" w:cs="Calibri"/>
          <w:szCs w:val="22"/>
        </w:rPr>
        <w:t>.</w:t>
      </w:r>
      <w:r w:rsidR="378967FA" w:rsidRPr="28816C34">
        <w:rPr>
          <w:rFonts w:eastAsia="Calibri" w:cs="Calibri"/>
          <w:szCs w:val="22"/>
        </w:rPr>
        <w:t xml:space="preserve"> </w:t>
      </w:r>
      <w:r w:rsidR="04788D04" w:rsidRPr="00BB74EF">
        <w:rPr>
          <w:rFonts w:eastAsia="Calibri" w:cs="Calibri"/>
          <w:szCs w:val="22"/>
        </w:rPr>
        <w:t xml:space="preserve">Official </w:t>
      </w:r>
      <w:r w:rsidR="00E130C3" w:rsidRPr="00BB74EF">
        <w:rPr>
          <w:rFonts w:eastAsia="Calibri" w:cs="Calibri"/>
          <w:szCs w:val="22"/>
        </w:rPr>
        <w:t>expenditure</w:t>
      </w:r>
      <w:r w:rsidR="3C7266FF" w:rsidRPr="00BB74EF">
        <w:rPr>
          <w:rFonts w:eastAsia="Calibri" w:cs="Calibri"/>
          <w:szCs w:val="22"/>
        </w:rPr>
        <w:t xml:space="preserve"> sheets were </w:t>
      </w:r>
      <w:r w:rsidR="6BFF0BE4" w:rsidRPr="00BB74EF">
        <w:rPr>
          <w:rFonts w:eastAsia="Calibri" w:cs="Calibri"/>
          <w:szCs w:val="22"/>
        </w:rPr>
        <w:t>made</w:t>
      </w:r>
      <w:r w:rsidR="378967FA" w:rsidRPr="28816C34">
        <w:rPr>
          <w:rFonts w:eastAsia="Calibri" w:cs="Calibri"/>
          <w:szCs w:val="22"/>
        </w:rPr>
        <w:t>, tabularising data and justifying costs where necessary.</w:t>
      </w:r>
      <w:r w:rsidR="5F1B35A7" w:rsidRPr="0B2F8F09">
        <w:rPr>
          <w:rFonts w:eastAsia="Calibri" w:cs="Calibri"/>
          <w:szCs w:val="22"/>
        </w:rPr>
        <w:t xml:space="preserve"> </w:t>
      </w:r>
      <w:r w:rsidR="3AFE4C19" w:rsidRPr="2FCC29F5">
        <w:rPr>
          <w:rFonts w:eastAsia="Calibri" w:cs="Calibri"/>
          <w:szCs w:val="22"/>
        </w:rPr>
        <w:t>Assisted</w:t>
      </w:r>
      <w:r w:rsidR="5F1B35A7" w:rsidRPr="28816C34">
        <w:rPr>
          <w:rFonts w:eastAsia="Calibri" w:cs="Calibri"/>
          <w:szCs w:val="22"/>
        </w:rPr>
        <w:t xml:space="preserve"> in the </w:t>
      </w:r>
      <w:r w:rsidR="2B0D4E84" w:rsidRPr="28816C34">
        <w:rPr>
          <w:rFonts w:eastAsia="Calibri" w:cs="Calibri"/>
          <w:szCs w:val="22"/>
        </w:rPr>
        <w:t>physical</w:t>
      </w:r>
      <w:r w:rsidR="5F1B35A7" w:rsidRPr="28816C34">
        <w:rPr>
          <w:rFonts w:eastAsia="Calibri" w:cs="Calibri"/>
          <w:szCs w:val="22"/>
        </w:rPr>
        <w:t xml:space="preserve"> assembly of the printer.</w:t>
      </w:r>
      <w:r w:rsidR="1F94E55C" w:rsidRPr="28816C34">
        <w:rPr>
          <w:rFonts w:eastAsia="Calibri" w:cs="Calibri"/>
          <w:szCs w:val="22"/>
        </w:rPr>
        <w:t xml:space="preserve"> </w:t>
      </w:r>
      <w:r w:rsidR="004F6161" w:rsidRPr="28816C34">
        <w:rPr>
          <w:rFonts w:eastAsia="Calibri" w:cs="Calibri"/>
          <w:i/>
          <w:iCs/>
          <w:color w:val="AD2159"/>
        </w:rPr>
        <w:br w:type="page"/>
      </w:r>
    </w:p>
    <w:p w14:paraId="7574CA1D" w14:textId="31928DC4" w:rsidR="008E3322" w:rsidRPr="00BD324D" w:rsidRDefault="008E3322" w:rsidP="00004A62">
      <w:pPr>
        <w:pStyle w:val="Heading2"/>
        <w:rPr>
          <w:rFonts w:ascii="Calibri" w:eastAsia="Calibri" w:hAnsi="Calibri" w:cs="Calibri"/>
          <w:i/>
          <w:color w:val="CC3399"/>
        </w:rPr>
      </w:pPr>
      <w:bookmarkStart w:id="7" w:name="_Toc199976465"/>
      <w:bookmarkStart w:id="8" w:name="_Toc199984976"/>
      <w:r w:rsidRPr="00004A62">
        <w:lastRenderedPageBreak/>
        <w:t>Design</w:t>
      </w:r>
      <w:bookmarkEnd w:id="7"/>
      <w:bookmarkEnd w:id="8"/>
      <w:r w:rsidRPr="00BD324D">
        <w:rPr>
          <w:rFonts w:ascii="Calibri" w:eastAsia="Calibri" w:hAnsi="Calibri" w:cs="Calibri"/>
          <w:i/>
          <w:color w:val="CC3399"/>
        </w:rPr>
        <w:t xml:space="preserve"> </w:t>
      </w:r>
    </w:p>
    <w:p w14:paraId="3754EBC4" w14:textId="5FDE7D2B" w:rsidR="00C93A41" w:rsidRPr="00BD324D" w:rsidRDefault="00C93A41" w:rsidP="00004A62">
      <w:pPr>
        <w:pStyle w:val="Heading3"/>
        <w:rPr>
          <w:rFonts w:eastAsia="Calibri" w:cs="Calibri"/>
          <w:i/>
          <w:color w:val="CC3399"/>
          <w:sz w:val="26"/>
          <w:szCs w:val="26"/>
        </w:rPr>
      </w:pPr>
      <w:bookmarkStart w:id="9" w:name="_Toc199976466"/>
      <w:bookmarkStart w:id="10" w:name="_Toc199984977"/>
      <w:r w:rsidRPr="00004A62">
        <w:t>Introduction</w:t>
      </w:r>
      <w:bookmarkEnd w:id="9"/>
      <w:bookmarkEnd w:id="10"/>
    </w:p>
    <w:p w14:paraId="4FE59545" w14:textId="42556907" w:rsidR="00C93A41" w:rsidRDefault="00C93A41" w:rsidP="00C93A41">
      <w:pPr>
        <w:spacing w:line="276" w:lineRule="auto"/>
        <w:jc w:val="both"/>
        <w:rPr>
          <w:rFonts w:eastAsia="Calibri" w:cs="Calibri"/>
          <w:color w:val="000000" w:themeColor="text1"/>
          <w:szCs w:val="22"/>
        </w:rPr>
      </w:pPr>
      <w:r w:rsidRPr="00DA5E03">
        <w:rPr>
          <w:rFonts w:eastAsia="Calibri" w:cs="Calibri"/>
          <w:color w:val="000000" w:themeColor="text1"/>
          <w:szCs w:val="22"/>
        </w:rPr>
        <w:t xml:space="preserve">The 3D printer system chosen was the core </w:t>
      </w:r>
      <w:r w:rsidR="00CB12FE">
        <w:rPr>
          <w:rFonts w:eastAsia="Calibri" w:cs="Calibri"/>
          <w:color w:val="000000" w:themeColor="text1"/>
          <w:szCs w:val="22"/>
        </w:rPr>
        <w:t>X-Y</w:t>
      </w:r>
      <w:r w:rsidRPr="00DA5E03">
        <w:rPr>
          <w:rFonts w:eastAsia="Calibri" w:cs="Calibri"/>
          <w:color w:val="000000" w:themeColor="text1"/>
          <w:szCs w:val="22"/>
        </w:rPr>
        <w:t xml:space="preserve"> system. This required a strong, cuboid frame with an open top to fit the moving mechanism. Furthermore, the frame needed to hold the electronic components safely below the printing plate, so a platform was made. The frame also had to be stable enough so that external vibrations did not affect the precision of the printing, and so that the 3D printer could stand solidly and without threat of collapsing.</w:t>
      </w:r>
    </w:p>
    <w:p w14:paraId="2C22EE9E" w14:textId="3E6A7880" w:rsidR="00BD324D" w:rsidRPr="00DA5E03" w:rsidRDefault="00BD324D" w:rsidP="00C93A41">
      <w:pPr>
        <w:spacing w:line="276" w:lineRule="auto"/>
        <w:jc w:val="both"/>
        <w:rPr>
          <w:rFonts w:eastAsia="Calibri" w:cs="Calibri"/>
          <w:color w:val="000000" w:themeColor="text1"/>
          <w:szCs w:val="22"/>
        </w:rPr>
      </w:pPr>
    </w:p>
    <w:p w14:paraId="15BBF742" w14:textId="34C60F3C" w:rsidR="00C93A41" w:rsidRPr="00004A62" w:rsidRDefault="00C93A41" w:rsidP="00004A62">
      <w:pPr>
        <w:pStyle w:val="Heading3"/>
        <w:rPr>
          <w:rFonts w:eastAsia="Calibri" w:cs="Calibri"/>
          <w:color w:val="CC3399"/>
          <w:sz w:val="26"/>
          <w:szCs w:val="26"/>
        </w:rPr>
      </w:pPr>
      <w:bookmarkStart w:id="11" w:name="_Toc199976467"/>
      <w:bookmarkStart w:id="12" w:name="_Toc199984978"/>
      <w:r w:rsidRPr="00004A62">
        <w:t>Whole Frame</w:t>
      </w:r>
      <w:bookmarkEnd w:id="11"/>
      <w:bookmarkEnd w:id="12"/>
    </w:p>
    <w:p w14:paraId="3B7E96A0" w14:textId="6E7449C5" w:rsidR="00C93A41" w:rsidRDefault="00B76554" w:rsidP="000F3ACB">
      <w:pPr>
        <w:spacing w:line="276" w:lineRule="auto"/>
        <w:ind w:left="4320"/>
        <w:jc w:val="both"/>
        <w:rPr>
          <w:rFonts w:eastAsia="Calibri" w:cs="Calibri"/>
          <w:color w:val="000000" w:themeColor="text1"/>
          <w:szCs w:val="22"/>
        </w:rPr>
      </w:pPr>
      <w:r w:rsidRPr="00B76554">
        <w:rPr>
          <w:rFonts w:eastAsia="Calibri" w:cs="Calibri"/>
          <w:noProof/>
          <w:color w:val="000000" w:themeColor="text1"/>
          <w:szCs w:val="22"/>
        </w:rPr>
        <mc:AlternateContent>
          <mc:Choice Requires="wps">
            <w:drawing>
              <wp:anchor distT="45720" distB="45720" distL="114300" distR="114300" simplePos="0" relativeHeight="251658264" behindDoc="0" locked="0" layoutInCell="1" allowOverlap="1" wp14:anchorId="33D84B58" wp14:editId="5A77F55E">
                <wp:simplePos x="0" y="0"/>
                <wp:positionH relativeFrom="margin">
                  <wp:align>left</wp:align>
                </wp:positionH>
                <wp:positionV relativeFrom="paragraph">
                  <wp:posOffset>3476451</wp:posOffset>
                </wp:positionV>
                <wp:extent cx="1530927" cy="346363"/>
                <wp:effectExtent l="0" t="0" r="0" b="0"/>
                <wp:wrapNone/>
                <wp:docPr id="1300196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27" cy="346363"/>
                        </a:xfrm>
                        <a:prstGeom prst="rect">
                          <a:avLst/>
                        </a:prstGeom>
                        <a:solidFill>
                          <a:srgbClr val="FFFFFF"/>
                        </a:solidFill>
                        <a:ln w="9525">
                          <a:noFill/>
                          <a:miter lim="800000"/>
                          <a:headEnd/>
                          <a:tailEnd/>
                        </a:ln>
                      </wps:spPr>
                      <wps:txbx>
                        <w:txbxContent>
                          <w:p w14:paraId="20D354A5" w14:textId="424B3CF3" w:rsidR="00EE0912" w:rsidRPr="007B04CF" w:rsidRDefault="00EE0912" w:rsidP="00EE0912">
                            <w:pPr>
                              <w:pStyle w:val="Caption"/>
                              <w:rPr>
                                <w:rFonts w:ascii="Arial" w:hAnsi="Arial" w:cs="Arial"/>
                                <w:noProof/>
                                <w:sz w:val="22"/>
                                <w:szCs w:val="22"/>
                              </w:rPr>
                            </w:pPr>
                            <w:r>
                              <w:t>Figure 2</w:t>
                            </w:r>
                            <w:r>
                              <w:fldChar w:fldCharType="begin"/>
                            </w:r>
                            <w:r>
                              <w:instrText xml:space="preserve"> SEQ Figure \* ARABIC </w:instrText>
                            </w:r>
                            <w:r>
                              <w:fldChar w:fldCharType="separate"/>
                            </w:r>
                            <w:r w:rsidR="00E069A5">
                              <w:rPr>
                                <w:noProof/>
                              </w:rPr>
                              <w:t>2</w:t>
                            </w:r>
                            <w:r>
                              <w:fldChar w:fldCharType="end"/>
                            </w:r>
                            <w:r>
                              <w:t>: CAD of final frame</w:t>
                            </w:r>
                          </w:p>
                          <w:p w14:paraId="35A7973C" w14:textId="69B14EDD" w:rsidR="00B76554" w:rsidRDefault="00B765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84B58" id="Text Box 2" o:spid="_x0000_s1027" type="#_x0000_t202" style="position:absolute;left:0;text-align:left;margin-left:0;margin-top:273.75pt;width:120.55pt;height:27.25pt;z-index:251658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" stroked="f">
                <v:textbox>
                  <w:txbxContent>
                    <w:p w14:paraId="20D354A5" w14:textId="424B3CF3" w:rsidR="00EE0912" w:rsidRPr="007B04CF" w:rsidRDefault="00EE0912" w:rsidP="00EE0912">
                      <w:pPr>
                        <w:pStyle w:val="Caption"/>
                        <w:rPr>
                          <w:rFonts w:ascii="Arial" w:hAnsi="Arial" w:cs="Arial"/>
                          <w:noProof/>
                          <w:sz w:val="22"/>
                          <w:szCs w:val="22"/>
                        </w:rPr>
                      </w:pPr>
                      <w:r>
                        <w:t>Figure 2</w:t>
                      </w:r>
                      <w:r>
                        <w:fldChar w:fldCharType="begin"/>
                      </w:r>
                      <w:r>
                        <w:instrText xml:space="preserve"> SEQ Figure \* ARABIC </w:instrText>
                      </w:r>
                      <w:r>
                        <w:fldChar w:fldCharType="separate"/>
                      </w:r>
                      <w:r w:rsidR="00E069A5">
                        <w:rPr>
                          <w:noProof/>
                        </w:rPr>
                        <w:t>2</w:t>
                      </w:r>
                      <w:r>
                        <w:fldChar w:fldCharType="end"/>
                      </w:r>
                      <w:r>
                        <w:t>: CAD of final frame</w:t>
                      </w:r>
                    </w:p>
                    <w:p w14:paraId="35A7973C" w14:textId="69B14EDD" w:rsidR="00B76554" w:rsidRDefault="00B76554"/>
                  </w:txbxContent>
                </v:textbox>
                <w10:wrap anchorx="margin"/>
              </v:shape>
            </w:pict>
          </mc:Fallback>
        </mc:AlternateContent>
      </w:r>
      <w:r>
        <w:rPr>
          <w:rFonts w:eastAsia="Calibri" w:cs="Calibri"/>
          <w:noProof/>
          <w:color w:val="000000" w:themeColor="text1"/>
          <w:szCs w:val="22"/>
        </w:rPr>
        <w:drawing>
          <wp:anchor distT="0" distB="0" distL="114300" distR="114300" simplePos="0" relativeHeight="251658263" behindDoc="0" locked="0" layoutInCell="1" allowOverlap="1" wp14:anchorId="6C0FFCEC" wp14:editId="6E5B6077">
            <wp:simplePos x="0" y="0"/>
            <wp:positionH relativeFrom="column">
              <wp:posOffset>-117764</wp:posOffset>
            </wp:positionH>
            <wp:positionV relativeFrom="paragraph">
              <wp:posOffset>151823</wp:posOffset>
            </wp:positionV>
            <wp:extent cx="2437031" cy="3384942"/>
            <wp:effectExtent l="0" t="0" r="1905" b="6350"/>
            <wp:wrapSquare wrapText="bothSides"/>
            <wp:docPr id="795542876" name="Picture 1" descr="A drawing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2876" name="Picture 1" descr="A drawing of a box&#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7031" cy="3384942"/>
                    </a:xfrm>
                    <a:prstGeom prst="rect">
                      <a:avLst/>
                    </a:prstGeom>
                  </pic:spPr>
                </pic:pic>
              </a:graphicData>
            </a:graphic>
          </wp:anchor>
        </w:drawing>
      </w:r>
      <w:r w:rsidR="00C93A41" w:rsidRPr="00DA5E03">
        <w:rPr>
          <w:rFonts w:eastAsia="Calibri" w:cs="Calibri"/>
          <w:color w:val="000000" w:themeColor="text1"/>
          <w:szCs w:val="22"/>
        </w:rPr>
        <w:t xml:space="preserve">The initial design for the frame was a cuboid with aluminium beams, a wooden base, and acrylic sides. The dimensions of the frame were initially 500mm x 250mm x 250mm. Once these dimensions were seen on the prototype version of the 3D printer, it was decided that the frame needed to be made smaller, </w:t>
      </w:r>
      <w:r w:rsidR="00081200" w:rsidRPr="00DA5E03">
        <w:rPr>
          <w:rFonts w:eastAsia="Calibri" w:cs="Calibri"/>
          <w:color w:val="000000" w:themeColor="text1"/>
          <w:szCs w:val="22"/>
        </w:rPr>
        <w:t>to</w:t>
      </w:r>
      <w:r w:rsidR="00C93A41" w:rsidRPr="00DA5E03">
        <w:rPr>
          <w:rFonts w:eastAsia="Calibri" w:cs="Calibri"/>
          <w:color w:val="000000" w:themeColor="text1"/>
          <w:szCs w:val="22"/>
        </w:rPr>
        <w:t xml:space="preserve"> avoid having empty space in the machine, or a machine that was too bulky. It was decided that there should be two boxes, one at the top and one at the bottom, as can be seen from Figure 2. The top box was there to hold up the </w:t>
      </w:r>
      <w:r w:rsidR="00CB12FE">
        <w:rPr>
          <w:rFonts w:eastAsia="Calibri" w:cs="Calibri"/>
          <w:color w:val="000000" w:themeColor="text1"/>
          <w:szCs w:val="22"/>
        </w:rPr>
        <w:t>X-Y</w:t>
      </w:r>
      <w:r w:rsidR="00C93A41" w:rsidRPr="00DA5E03">
        <w:rPr>
          <w:rFonts w:eastAsia="Calibri" w:cs="Calibri"/>
          <w:color w:val="000000" w:themeColor="text1"/>
          <w:szCs w:val="22"/>
        </w:rPr>
        <w:t xml:space="preserve"> mechanism. As can be seen, the four holes in the sides of the top box are to hold the long rods for the </w:t>
      </w:r>
      <w:r w:rsidR="00CB12FE">
        <w:rPr>
          <w:rFonts w:eastAsia="Calibri" w:cs="Calibri"/>
          <w:color w:val="000000" w:themeColor="text1"/>
          <w:szCs w:val="22"/>
        </w:rPr>
        <w:t>X-Y</w:t>
      </w:r>
      <w:r w:rsidR="00C93A41" w:rsidRPr="00DA5E03">
        <w:rPr>
          <w:rFonts w:eastAsia="Calibri" w:cs="Calibri"/>
          <w:color w:val="000000" w:themeColor="text1"/>
          <w:szCs w:val="22"/>
        </w:rPr>
        <w:t xml:space="preserve"> mechanism. The bottom box was there to hide the electronics and most of the wiring, and the motor for the Z axis. To hold up the bottom of the top frame and the top of the bottom frame, support rods were put in on two sides of the cuboid, as can be seen on Figure 3. The hole at the top of the bottom box was put there to </w:t>
      </w:r>
      <w:r w:rsidR="00ED7BBF">
        <w:rPr>
          <w:rFonts w:eastAsia="Calibri" w:cs="Calibri"/>
          <w:color w:val="000000" w:themeColor="text1"/>
          <w:szCs w:val="22"/>
        </w:rPr>
        <w:t>tightly</w:t>
      </w:r>
      <w:r w:rsidR="00C93A41" w:rsidRPr="00DA5E03">
        <w:rPr>
          <w:rFonts w:eastAsia="Calibri" w:cs="Calibri"/>
          <w:color w:val="000000" w:themeColor="text1"/>
          <w:szCs w:val="22"/>
        </w:rPr>
        <w:t xml:space="preserve"> fit the shaft coupler connecting the motor for the Z axis to the lead screw for the Z movement. </w:t>
      </w:r>
    </w:p>
    <w:p w14:paraId="61CC0A1F" w14:textId="77777777" w:rsidR="001938C3" w:rsidRDefault="001938C3" w:rsidP="00C93A41">
      <w:pPr>
        <w:spacing w:line="276" w:lineRule="auto"/>
        <w:jc w:val="both"/>
        <w:rPr>
          <w:rFonts w:eastAsia="Calibri" w:cs="Calibri"/>
          <w:color w:val="000000" w:themeColor="text1"/>
          <w:szCs w:val="22"/>
        </w:rPr>
      </w:pPr>
    </w:p>
    <w:p w14:paraId="38018CD4" w14:textId="158E0BCF" w:rsidR="003318AD" w:rsidRPr="00DA5E03" w:rsidRDefault="00C93A41" w:rsidP="003318AD">
      <w:pPr>
        <w:spacing w:line="276" w:lineRule="auto"/>
        <w:jc w:val="both"/>
        <w:rPr>
          <w:rFonts w:eastAsia="Calibri" w:cs="Calibri"/>
          <w:color w:val="000000" w:themeColor="text1"/>
          <w:szCs w:val="22"/>
        </w:rPr>
      </w:pPr>
      <w:r w:rsidRPr="00DA5E03">
        <w:rPr>
          <w:rFonts w:eastAsia="Calibri" w:cs="Calibri"/>
          <w:color w:val="000000" w:themeColor="text1"/>
          <w:szCs w:val="22"/>
        </w:rPr>
        <w:t xml:space="preserve">To ensure stability in the boxes, and that they were secured properly, a variation on box joints was made to attach each of the sides to each other and their base/top. The materials chosen for the boxes were initially MDF for the bases and the top of the bottom box, and acrylic for all the sided. It was later decided that MDF should be used for all the parts for the boxes, as can be seen from Figure 2. </w:t>
      </w:r>
      <w:r w:rsidR="006917C7">
        <w:rPr>
          <w:rFonts w:eastAsia="Calibri" w:cs="Calibri"/>
          <w:color w:val="000000" w:themeColor="text1"/>
          <w:szCs w:val="22"/>
        </w:rPr>
        <w:t xml:space="preserve">MDF of thickness 4mm was used for the </w:t>
      </w:r>
      <w:r w:rsidR="00AD6A04">
        <w:rPr>
          <w:rFonts w:eastAsia="Calibri" w:cs="Calibri"/>
          <w:color w:val="000000" w:themeColor="text1"/>
          <w:szCs w:val="22"/>
        </w:rPr>
        <w:t>sides of the box, whilst MDF of thickness</w:t>
      </w:r>
      <w:r w:rsidR="00700F49">
        <w:rPr>
          <w:rFonts w:eastAsia="Calibri" w:cs="Calibri"/>
          <w:color w:val="000000" w:themeColor="text1"/>
          <w:szCs w:val="22"/>
        </w:rPr>
        <w:t xml:space="preserve"> 6mm was used for </w:t>
      </w:r>
      <w:r w:rsidR="00700F49">
        <w:rPr>
          <w:rFonts w:eastAsia="Calibri" w:cs="Calibri"/>
          <w:color w:val="000000" w:themeColor="text1"/>
          <w:szCs w:val="22"/>
        </w:rPr>
        <w:lastRenderedPageBreak/>
        <w:t xml:space="preserve">the base top and top base. The base was made up of 2 6mm MDF sheets glued together. </w:t>
      </w:r>
      <w:r w:rsidRPr="00DA5E03">
        <w:rPr>
          <w:rFonts w:eastAsia="Calibri" w:cs="Calibri"/>
          <w:color w:val="000000" w:themeColor="text1"/>
          <w:szCs w:val="22"/>
        </w:rPr>
        <w:t xml:space="preserve">The height of the machine was adjusted as the designs for each of the mechanisms were changed and ended up being 422mm. This was ideal as it provided the perfect height for the Z axis. The height accommodates for the motor, shaft coupler, and lead screw and the </w:t>
      </w:r>
      <w:r w:rsidR="00CB12FE">
        <w:rPr>
          <w:rFonts w:eastAsia="Calibri" w:cs="Calibri"/>
          <w:color w:val="000000" w:themeColor="text1"/>
          <w:szCs w:val="22"/>
        </w:rPr>
        <w:t>X-Y</w:t>
      </w:r>
      <w:r w:rsidRPr="00DA5E03">
        <w:rPr>
          <w:rFonts w:eastAsia="Calibri" w:cs="Calibri"/>
          <w:color w:val="000000" w:themeColor="text1"/>
          <w:szCs w:val="22"/>
        </w:rPr>
        <w:t xml:space="preserve"> mechanism, and ensures that the top of the printing plate will be able to reach the nozzle attached to the </w:t>
      </w:r>
      <w:r w:rsidR="00CB12FE">
        <w:rPr>
          <w:rFonts w:eastAsia="Calibri" w:cs="Calibri"/>
          <w:color w:val="000000" w:themeColor="text1"/>
          <w:szCs w:val="22"/>
        </w:rPr>
        <w:t>X-Y</w:t>
      </w:r>
      <w:r w:rsidRPr="00DA5E03">
        <w:rPr>
          <w:rFonts w:eastAsia="Calibri" w:cs="Calibri"/>
          <w:color w:val="000000" w:themeColor="text1"/>
          <w:szCs w:val="22"/>
        </w:rPr>
        <w:t xml:space="preserve"> mechanism.</w:t>
      </w:r>
    </w:p>
    <w:p w14:paraId="42B482C9" w14:textId="7E3EF26A" w:rsidR="004F6161" w:rsidRPr="00DA5E03" w:rsidRDefault="004F6161" w:rsidP="00C70B01">
      <w:pPr>
        <w:spacing w:line="276" w:lineRule="auto"/>
        <w:jc w:val="both"/>
        <w:rPr>
          <w:rFonts w:eastAsia="Calibri" w:cs="Calibri"/>
          <w:color w:val="000000" w:themeColor="text1"/>
          <w:szCs w:val="22"/>
        </w:rPr>
      </w:pPr>
    </w:p>
    <w:p w14:paraId="17CD2889" w14:textId="5D20D045" w:rsidR="004F6161" w:rsidRPr="00004A62" w:rsidRDefault="002D759D" w:rsidP="00082590">
      <w:pPr>
        <w:pStyle w:val="Heading3"/>
      </w:pPr>
      <w:bookmarkStart w:id="13" w:name="_Toc199976468"/>
      <w:bookmarkStart w:id="14" w:name="_Toc199984979"/>
      <w:r w:rsidRPr="00004A62">
        <w:t>Frame</w:t>
      </w:r>
      <w:bookmarkEnd w:id="13"/>
      <w:r w:rsidR="0005794C" w:rsidRPr="00082590">
        <w:t xml:space="preserve"> Skeleton</w:t>
      </w:r>
      <w:bookmarkEnd w:id="14"/>
    </w:p>
    <w:p w14:paraId="5CD2EEFB" w14:textId="6EA19A6B" w:rsidR="00C93A41" w:rsidRPr="00DA5E03" w:rsidRDefault="00A46B1F" w:rsidP="00361316">
      <w:pPr>
        <w:spacing w:line="276" w:lineRule="auto"/>
        <w:jc w:val="both"/>
        <w:rPr>
          <w:rFonts w:eastAsia="Calibri" w:cs="Calibri"/>
          <w:color w:val="000000" w:themeColor="text1"/>
          <w:szCs w:val="22"/>
        </w:rPr>
      </w:pPr>
      <w:r>
        <w:rPr>
          <w:rFonts w:ascii="Arial" w:hAnsi="Arial" w:cs="Arial"/>
          <w:noProof/>
        </w:rPr>
        <mc:AlternateContent>
          <mc:Choice Requires="wpg">
            <w:drawing>
              <wp:anchor distT="0" distB="0" distL="114300" distR="114300" simplePos="0" relativeHeight="251658271" behindDoc="0" locked="0" layoutInCell="1" allowOverlap="1" wp14:anchorId="024D6717" wp14:editId="4E6D97DF">
                <wp:simplePos x="0" y="0"/>
                <wp:positionH relativeFrom="margin">
                  <wp:align>right</wp:align>
                </wp:positionH>
                <wp:positionV relativeFrom="paragraph">
                  <wp:posOffset>22357</wp:posOffset>
                </wp:positionV>
                <wp:extent cx="2076450" cy="2732405"/>
                <wp:effectExtent l="19050" t="19050" r="19050" b="0"/>
                <wp:wrapSquare wrapText="bothSides"/>
                <wp:docPr id="497256935" name="Group 5"/>
                <wp:cNvGraphicFramePr/>
                <a:graphic xmlns:a="http://schemas.openxmlformats.org/drawingml/2006/main">
                  <a:graphicData uri="http://schemas.microsoft.com/office/word/2010/wordprocessingGroup">
                    <wpg:wgp>
                      <wpg:cNvGrpSpPr/>
                      <wpg:grpSpPr>
                        <a:xfrm>
                          <a:off x="0" y="0"/>
                          <a:ext cx="2076450" cy="2732816"/>
                          <a:chOff x="0" y="0"/>
                          <a:chExt cx="2076578" cy="2733310"/>
                        </a:xfrm>
                      </wpg:grpSpPr>
                      <pic:pic xmlns:pic="http://schemas.openxmlformats.org/drawingml/2006/picture">
                        <pic:nvPicPr>
                          <pic:cNvPr id="6654654" name="Picture 1" descr="A blue frame with a square top&#10;&#10;AI-generated content may be incorrec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398" y="0"/>
                            <a:ext cx="2075180" cy="2365375"/>
                          </a:xfrm>
                          <a:prstGeom prst="rect">
                            <a:avLst/>
                          </a:prstGeom>
                          <a:ln>
                            <a:solidFill>
                              <a:schemeClr val="tx1"/>
                            </a:solidFill>
                          </a:ln>
                        </pic:spPr>
                      </pic:pic>
                      <wps:wsp>
                        <wps:cNvPr id="197346383" name="Text Box 1"/>
                        <wps:cNvSpPr txBox="1"/>
                        <wps:spPr>
                          <a:xfrm>
                            <a:off x="0" y="2423795"/>
                            <a:ext cx="2075180" cy="309515"/>
                          </a:xfrm>
                          <a:prstGeom prst="rect">
                            <a:avLst/>
                          </a:prstGeom>
                          <a:solidFill>
                            <a:prstClr val="white"/>
                          </a:solidFill>
                          <a:ln>
                            <a:noFill/>
                          </a:ln>
                        </wps:spPr>
                        <wps:txbx>
                          <w:txbxContent>
                            <w:p w14:paraId="0E70C6E4" w14:textId="42C8050F" w:rsidR="003B340D" w:rsidRDefault="008275FE" w:rsidP="00A46B1F">
                              <w:pPr>
                                <w:pStyle w:val="Caption"/>
                                <w:rPr>
                                  <w:rFonts w:cs="Calibri"/>
                                </w:rPr>
                              </w:pPr>
                              <w:r>
                                <w:rPr>
                                  <w:rFonts w:cs="Calibri"/>
                                  <w:i w:val="0"/>
                                </w:rPr>
                                <w:t xml:space="preserve">Figure </w:t>
                              </w:r>
                              <w:proofErr w:type="gramStart"/>
                              <w:r>
                                <w:rPr>
                                  <w:rFonts w:cs="Calibri"/>
                                  <w:i w:val="0"/>
                                </w:rPr>
                                <w:t>3 :</w:t>
                              </w:r>
                              <w:proofErr w:type="gramEnd"/>
                              <w:r>
                                <w:rPr>
                                  <w:rFonts w:cs="Calibri"/>
                                  <w:i w:val="0"/>
                                </w:rPr>
                                <w:t xml:space="preserve"> CAD of final alumini</w:t>
                              </w:r>
                              <w:r w:rsidR="00082590">
                                <w:rPr>
                                  <w:rFonts w:cs="Calibri"/>
                                  <w:i w:val="0"/>
                                </w:rPr>
                                <w:t>u</w:t>
                              </w:r>
                              <w:r>
                                <w:rPr>
                                  <w:rFonts w:cs="Calibri"/>
                                  <w:i w:val="0"/>
                                </w:rPr>
                                <w:t>m frame</w:t>
                              </w:r>
                            </w:p>
                            <w:p w14:paraId="65A14A30" w14:textId="173BB10D" w:rsidR="00A46B1F" w:rsidRPr="005A4BBB" w:rsidRDefault="00A46B1F" w:rsidP="00A46B1F">
                              <w:pPr>
                                <w:pStyle w:val="Caption"/>
                                <w:rPr>
                                  <w:rFonts w:cs="Calibri"/>
                                  <w:sz w:val="22"/>
                                  <w:szCs w:val="22"/>
                                </w:rPr>
                              </w:pPr>
                              <w:r w:rsidRPr="005A4BBB">
                                <w:rPr>
                                  <w:rFonts w:cs="Calibri"/>
                                </w:rPr>
                                <w:t xml:space="preserve">Figure </w:t>
                              </w:r>
                              <w:r w:rsidR="003E1551">
                                <w:rPr>
                                  <w:rFonts w:cs="Calibri"/>
                                </w:rPr>
                                <w:t>3</w:t>
                              </w:r>
                              <w:r w:rsidRPr="005A4BBB">
                                <w:rPr>
                                  <w:rFonts w:cs="Calibri"/>
                                </w:rPr>
                                <w:fldChar w:fldCharType="begin"/>
                              </w:r>
                              <w:r w:rsidRPr="005A4BBB">
                                <w:rPr>
                                  <w:rFonts w:cs="Calibri"/>
                                </w:rPr>
                                <w:instrText xml:space="preserve"> SEQ Figure \* ARABIC </w:instrText>
                              </w:r>
                              <w:r w:rsidRPr="005A4BBB">
                                <w:rPr>
                                  <w:rFonts w:cs="Calibri"/>
                                </w:rPr>
                                <w:fldChar w:fldCharType="separate"/>
                              </w:r>
                              <w:r w:rsidR="00E069A5">
                                <w:rPr>
                                  <w:rFonts w:cs="Calibri"/>
                                  <w:noProof/>
                                </w:rPr>
                                <w:t>3</w:t>
                              </w:r>
                              <w:r w:rsidRPr="005A4BBB">
                                <w:rPr>
                                  <w:rFonts w:cs="Calibri"/>
                                </w:rPr>
                                <w:fldChar w:fldCharType="end"/>
                              </w:r>
                              <w:r w:rsidRPr="005A4BBB">
                                <w:rPr>
                                  <w:rFonts w:cs="Calibri"/>
                                </w:rPr>
                                <w:t xml:space="preserve">: CAD of final </w:t>
                              </w:r>
                              <w:r w:rsidR="00AE4799" w:rsidRPr="005A4BBB">
                                <w:rPr>
                                  <w:rFonts w:cs="Calibri"/>
                                </w:rPr>
                                <w:t>aluminium</w:t>
                              </w:r>
                              <w:r w:rsidRPr="005A4BBB">
                                <w:rPr>
                                  <w:rFonts w:cs="Calibri"/>
                                </w:rPr>
                                <w:t xml:space="preserve"> frame, with L-shaped joiners connecting the beams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4D6717" id="Group 5" o:spid="_x0000_s1028" style="position:absolute;left:0;text-align:left;margin-left:112.3pt;margin-top:1.75pt;width:163.5pt;height:215.15pt;z-index:251658271;mso-position-horizontal:right;mso-position-horizontal-relative:margin;mso-height-relative:margin" coordsize="20765,273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A blue frame with a square top&#10;&#10;AI-generated content may be incorrect." style="position:absolute;left:13;width:20752;height:236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" stroked="t" strokecolor="black [3213]">
                  <v:imagedata r:id="rId22" o:title="A blue frame with a square top&#10;&#10;AI-generated content may be incorrect"/>
                  <v:path arrowok="t"/>
                </v:shape>
                <v:shape id="_x0000_s1030" type="#_x0000_t202" style="position:absolute;top:24237;width:20751;height:3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" stroked="f">
                  <v:textbox inset="0,0,0,0">
                    <w:txbxContent>
                      <w:p w14:paraId="0E70C6E4" w14:textId="42C8050F" w:rsidR="003B340D" w:rsidRDefault="008275FE" w:rsidP="00A46B1F">
                        <w:pPr>
                          <w:pStyle w:val="Caption"/>
                          <w:rPr>
                            <w:rFonts w:cs="Calibri"/>
                          </w:rPr>
                        </w:pPr>
                        <w:r>
                          <w:rPr>
                            <w:rFonts w:cs="Calibri"/>
                            <w:i w:val="0"/>
                          </w:rPr>
                          <w:t xml:space="preserve">Figure </w:t>
                        </w:r>
                        <w:proofErr w:type="gramStart"/>
                        <w:r>
                          <w:rPr>
                            <w:rFonts w:cs="Calibri"/>
                            <w:i w:val="0"/>
                          </w:rPr>
                          <w:t>3 :</w:t>
                        </w:r>
                        <w:proofErr w:type="gramEnd"/>
                        <w:r>
                          <w:rPr>
                            <w:rFonts w:cs="Calibri"/>
                            <w:i w:val="0"/>
                          </w:rPr>
                          <w:t xml:space="preserve"> CAD of final alumini</w:t>
                        </w:r>
                        <w:r w:rsidR="00082590">
                          <w:rPr>
                            <w:rFonts w:cs="Calibri"/>
                            <w:i w:val="0"/>
                          </w:rPr>
                          <w:t>u</w:t>
                        </w:r>
                        <w:r>
                          <w:rPr>
                            <w:rFonts w:cs="Calibri"/>
                            <w:i w:val="0"/>
                          </w:rPr>
                          <w:t>m frame</w:t>
                        </w:r>
                      </w:p>
                      <w:p w14:paraId="65A14A30" w14:textId="173BB10D" w:rsidR="00A46B1F" w:rsidRPr="005A4BBB" w:rsidRDefault="00A46B1F" w:rsidP="00A46B1F">
                        <w:pPr>
                          <w:pStyle w:val="Caption"/>
                          <w:rPr>
                            <w:rFonts w:cs="Calibri"/>
                            <w:sz w:val="22"/>
                            <w:szCs w:val="22"/>
                          </w:rPr>
                        </w:pPr>
                        <w:r w:rsidRPr="005A4BBB">
                          <w:rPr>
                            <w:rFonts w:cs="Calibri"/>
                          </w:rPr>
                          <w:t xml:space="preserve">Figure </w:t>
                        </w:r>
                        <w:r w:rsidR="003E1551">
                          <w:rPr>
                            <w:rFonts w:cs="Calibri"/>
                          </w:rPr>
                          <w:t>3</w:t>
                        </w:r>
                        <w:r w:rsidRPr="005A4BBB">
                          <w:rPr>
                            <w:rFonts w:cs="Calibri"/>
                          </w:rPr>
                          <w:fldChar w:fldCharType="begin"/>
                        </w:r>
                        <w:r w:rsidRPr="005A4BBB">
                          <w:rPr>
                            <w:rFonts w:cs="Calibri"/>
                          </w:rPr>
                          <w:instrText xml:space="preserve"> SEQ Figure \* ARABIC </w:instrText>
                        </w:r>
                        <w:r w:rsidRPr="005A4BBB">
                          <w:rPr>
                            <w:rFonts w:cs="Calibri"/>
                          </w:rPr>
                          <w:fldChar w:fldCharType="separate"/>
                        </w:r>
                        <w:r w:rsidR="00E069A5">
                          <w:rPr>
                            <w:rFonts w:cs="Calibri"/>
                            <w:noProof/>
                          </w:rPr>
                          <w:t>3</w:t>
                        </w:r>
                        <w:r w:rsidRPr="005A4BBB">
                          <w:rPr>
                            <w:rFonts w:cs="Calibri"/>
                          </w:rPr>
                          <w:fldChar w:fldCharType="end"/>
                        </w:r>
                        <w:r w:rsidRPr="005A4BBB">
                          <w:rPr>
                            <w:rFonts w:cs="Calibri"/>
                          </w:rPr>
                          <w:t xml:space="preserve">: CAD of final </w:t>
                        </w:r>
                        <w:r w:rsidR="00AE4799" w:rsidRPr="005A4BBB">
                          <w:rPr>
                            <w:rFonts w:cs="Calibri"/>
                          </w:rPr>
                          <w:t>aluminium</w:t>
                        </w:r>
                        <w:r w:rsidRPr="005A4BBB">
                          <w:rPr>
                            <w:rFonts w:cs="Calibri"/>
                          </w:rPr>
                          <w:t xml:space="preserve"> frame, with L-shaped joiners connecting the beams</w:t>
                        </w:r>
                      </w:p>
                    </w:txbxContent>
                  </v:textbox>
                </v:shape>
                <w10:wrap type="square" anchorx="margin"/>
              </v:group>
            </w:pict>
          </mc:Fallback>
        </mc:AlternateContent>
      </w:r>
      <w:r w:rsidR="00AE4799">
        <w:rPr>
          <w:rFonts w:eastAsia="Calibri" w:cs="Calibri"/>
          <w:color w:val="000000" w:themeColor="text1"/>
          <w:szCs w:val="22"/>
        </w:rPr>
        <w:t>Aluminium</w:t>
      </w:r>
      <w:r w:rsidR="00C93A41" w:rsidRPr="00DA5E03">
        <w:rPr>
          <w:rFonts w:eastAsia="Calibri" w:cs="Calibri"/>
          <w:color w:val="000000" w:themeColor="text1"/>
          <w:szCs w:val="22"/>
        </w:rPr>
        <w:t xml:space="preserve"> was selected for the frame due to its high tensile strength, lightweight properties, and excellent machinability. These properties also align with the structural requirements of our brief. This proved to be useful as we had to resize the beams several times when we decided to shrink the machine. The aluminium beams used were 20mm x 20mm </w:t>
      </w:r>
      <w:r w:rsidR="00AE4799">
        <w:rPr>
          <w:rFonts w:eastAsia="Calibri" w:cs="Calibri"/>
          <w:color w:val="000000" w:themeColor="text1"/>
          <w:szCs w:val="22"/>
        </w:rPr>
        <w:t>aluminium</w:t>
      </w:r>
      <w:r w:rsidR="00C93A41" w:rsidRPr="00DA5E03">
        <w:rPr>
          <w:rFonts w:eastAsia="Calibri" w:cs="Calibri"/>
          <w:color w:val="000000" w:themeColor="text1"/>
          <w:szCs w:val="22"/>
        </w:rPr>
        <w:t xml:space="preserve"> profile struts. These were provided to us for free, which helped to cut costs. These beams were then cut to heights of 240mm and 422mm to give a frame of dimensions </w:t>
      </w:r>
      <w:r w:rsidR="00C93A41" w:rsidRPr="00DA5E03">
        <w:rPr>
          <w:rFonts w:eastAsia="Calibri" w:cs="Calibri"/>
          <w:b/>
          <w:color w:val="000000" w:themeColor="text1"/>
          <w:szCs w:val="22"/>
        </w:rPr>
        <w:t>240 mm × 240 mm × 422 mm</w:t>
      </w:r>
      <w:r w:rsidR="00C93A41" w:rsidRPr="00DA5E03">
        <w:rPr>
          <w:rFonts w:eastAsia="Calibri" w:cs="Calibri"/>
          <w:color w:val="000000" w:themeColor="text1"/>
          <w:szCs w:val="22"/>
        </w:rPr>
        <w:t xml:space="preserve">. The final design of the frame with adjusted heights can be seen in Figure 3. </w:t>
      </w:r>
    </w:p>
    <w:p w14:paraId="273D5268" w14:textId="37B7F815" w:rsidR="00C93A41" w:rsidRDefault="00C93A41" w:rsidP="00C93A41">
      <w:pPr>
        <w:spacing w:line="276" w:lineRule="auto"/>
        <w:jc w:val="both"/>
        <w:rPr>
          <w:rFonts w:eastAsia="Calibri" w:cs="Calibri"/>
          <w:szCs w:val="22"/>
        </w:rPr>
      </w:pPr>
      <w:r w:rsidRPr="00DA5E03">
        <w:rPr>
          <w:rFonts w:eastAsia="Calibri" w:cs="Calibri"/>
          <w:color w:val="000000" w:themeColor="text1"/>
          <w:szCs w:val="22"/>
        </w:rPr>
        <w:t xml:space="preserve">To connect the horizontal beams with the vertical ones, L-shaped joiners were bought. Options such as 3D printed </w:t>
      </w:r>
      <w:r w:rsidR="00BD4ABA" w:rsidRPr="00DA5E03">
        <w:rPr>
          <w:rFonts w:eastAsia="Calibri" w:cs="Calibri"/>
          <w:color w:val="000000" w:themeColor="text1"/>
          <w:szCs w:val="22"/>
        </w:rPr>
        <w:t>connectors</w:t>
      </w:r>
      <w:r w:rsidRPr="00DA5E03">
        <w:rPr>
          <w:rFonts w:eastAsia="Calibri" w:cs="Calibri"/>
          <w:color w:val="000000" w:themeColor="text1"/>
          <w:szCs w:val="22"/>
        </w:rPr>
        <w:t xml:space="preserve"> were considered before settling on L-shaped joiners</w:t>
      </w:r>
      <w:r w:rsidR="007A7735">
        <w:rPr>
          <w:rFonts w:eastAsia="Calibri" w:cs="Calibri"/>
          <w:color w:val="000000" w:themeColor="text1"/>
          <w:szCs w:val="22"/>
        </w:rPr>
        <w:t>.</w:t>
      </w:r>
      <w:r w:rsidRPr="00DA5E03">
        <w:rPr>
          <w:rFonts w:eastAsia="Calibri" w:cs="Calibri"/>
          <w:color w:val="000000" w:themeColor="text1"/>
          <w:szCs w:val="22"/>
        </w:rPr>
        <w:t xml:space="preserve"> </w:t>
      </w:r>
      <w:r w:rsidR="007A7735">
        <w:rPr>
          <w:rFonts w:eastAsia="Calibri" w:cs="Calibri"/>
          <w:color w:val="000000" w:themeColor="text1"/>
          <w:szCs w:val="22"/>
        </w:rPr>
        <w:t>However,</w:t>
      </w:r>
      <w:r w:rsidRPr="00DA5E03">
        <w:rPr>
          <w:rFonts w:eastAsia="Calibri" w:cs="Calibri"/>
          <w:color w:val="000000" w:themeColor="text1"/>
          <w:szCs w:val="22"/>
        </w:rPr>
        <w:t xml:space="preserve"> these were chosen against as it was felt they would not provide sufficient support for the frame, and this was a place w</w:t>
      </w:r>
      <w:r w:rsidR="003318AD" w:rsidRPr="00DA5E03">
        <w:rPr>
          <w:rFonts w:eastAsia="Calibri" w:cs="Calibri"/>
          <w:color w:val="000000" w:themeColor="text1"/>
          <w:szCs w:val="22"/>
        </w:rPr>
        <w:t>he</w:t>
      </w:r>
      <w:r w:rsidRPr="00DA5E03">
        <w:rPr>
          <w:rFonts w:eastAsia="Calibri" w:cs="Calibri"/>
          <w:color w:val="000000" w:themeColor="text1"/>
          <w:szCs w:val="22"/>
        </w:rPr>
        <w:t xml:space="preserve">re structure and stability </w:t>
      </w:r>
      <w:r w:rsidR="007A7735">
        <w:rPr>
          <w:rFonts w:eastAsia="Calibri" w:cs="Calibri"/>
          <w:color w:val="000000" w:themeColor="text1"/>
          <w:szCs w:val="22"/>
        </w:rPr>
        <w:t>were</w:t>
      </w:r>
      <w:r w:rsidRPr="00DA5E03">
        <w:rPr>
          <w:rFonts w:eastAsia="Calibri" w:cs="Calibri"/>
          <w:color w:val="000000" w:themeColor="text1"/>
          <w:szCs w:val="22"/>
        </w:rPr>
        <w:t xml:space="preserve"> of the u</w:t>
      </w:r>
      <w:r w:rsidR="007A7735">
        <w:rPr>
          <w:rFonts w:eastAsia="Calibri" w:cs="Calibri"/>
          <w:color w:val="000000" w:themeColor="text1"/>
          <w:szCs w:val="22"/>
        </w:rPr>
        <w:t>t</w:t>
      </w:r>
      <w:r w:rsidRPr="00DA5E03">
        <w:rPr>
          <w:rFonts w:eastAsia="Calibri" w:cs="Calibri"/>
          <w:color w:val="000000" w:themeColor="text1"/>
          <w:szCs w:val="22"/>
        </w:rPr>
        <w:t xml:space="preserve">most importance. For these reasons, metal L-shaped joiners were used to provide the most stability possible. </w:t>
      </w:r>
      <w:r w:rsidR="00961A8E">
        <w:rPr>
          <w:rFonts w:eastAsia="Calibri" w:cs="Calibri"/>
          <w:color w:val="000000" w:themeColor="text1"/>
          <w:szCs w:val="22"/>
        </w:rPr>
        <w:t xml:space="preserve">How these connect can be seen in Figure 4. </w:t>
      </w:r>
      <w:r w:rsidR="00BD4ABA" w:rsidRPr="004041EC">
        <w:rPr>
          <w:rFonts w:eastAsia="Calibri" w:cs="Calibri"/>
          <w:szCs w:val="22"/>
        </w:rPr>
        <w:t>These components serve to reinforce the connections at critical junctions, minimi</w:t>
      </w:r>
      <w:r w:rsidR="007A7735">
        <w:rPr>
          <w:rFonts w:eastAsia="Calibri" w:cs="Calibri"/>
          <w:szCs w:val="22"/>
        </w:rPr>
        <w:t>s</w:t>
      </w:r>
      <w:r w:rsidR="00BD4ABA" w:rsidRPr="004041EC">
        <w:rPr>
          <w:rFonts w:eastAsia="Calibri" w:cs="Calibri"/>
          <w:szCs w:val="22"/>
        </w:rPr>
        <w:t>ing flexing and vibration during operation. By creating rigid, right-angled connections, the L-bars significantly improve</w:t>
      </w:r>
      <w:r w:rsidR="003318AD">
        <w:rPr>
          <w:rFonts w:eastAsia="Calibri" w:cs="Calibri"/>
          <w:szCs w:val="22"/>
        </w:rPr>
        <w:t>d</w:t>
      </w:r>
      <w:r w:rsidR="00BD4ABA" w:rsidRPr="004041EC">
        <w:rPr>
          <w:rFonts w:eastAsia="Calibri" w:cs="Calibri"/>
          <w:szCs w:val="22"/>
        </w:rPr>
        <w:t xml:space="preserve"> the robustness of the frame, ensuring consistent alignment and precision throughout the printing process, especially under the dynamic loads imposed by the motion of the Core X-Y system.</w:t>
      </w:r>
      <w:r w:rsidR="00147E60">
        <w:rPr>
          <w:rFonts w:eastAsia="Calibri" w:cs="Calibri"/>
          <w:szCs w:val="22"/>
        </w:rPr>
        <w:t xml:space="preserve"> </w:t>
      </w:r>
    </w:p>
    <w:p w14:paraId="49401056" w14:textId="7C7AECCB" w:rsidR="00147E60" w:rsidRDefault="009F29E1" w:rsidP="00C93A41">
      <w:pPr>
        <w:spacing w:line="276" w:lineRule="auto"/>
        <w:jc w:val="both"/>
        <w:rPr>
          <w:rFonts w:eastAsia="Calibri" w:cs="Calibri"/>
          <w:color w:val="000000" w:themeColor="text1"/>
          <w:szCs w:val="22"/>
        </w:rPr>
      </w:pPr>
      <w:r>
        <w:rPr>
          <w:rFonts w:eastAsia="Calibri" w:cs="Calibri"/>
          <w:noProof/>
          <w:color w:val="000000" w:themeColor="text1"/>
          <w:szCs w:val="22"/>
        </w:rPr>
        <mc:AlternateContent>
          <mc:Choice Requires="wpg">
            <w:drawing>
              <wp:anchor distT="0" distB="0" distL="114300" distR="114300" simplePos="0" relativeHeight="251658259" behindDoc="0" locked="0" layoutInCell="1" allowOverlap="1" wp14:anchorId="12DB154B" wp14:editId="37EBD49A">
                <wp:simplePos x="0" y="0"/>
                <wp:positionH relativeFrom="column">
                  <wp:posOffset>494036</wp:posOffset>
                </wp:positionH>
                <wp:positionV relativeFrom="paragraph">
                  <wp:posOffset>195649</wp:posOffset>
                </wp:positionV>
                <wp:extent cx="4742216" cy="2586990"/>
                <wp:effectExtent l="19050" t="19050" r="20320" b="22860"/>
                <wp:wrapNone/>
                <wp:docPr id="537896815" name="Group 15"/>
                <wp:cNvGraphicFramePr/>
                <a:graphic xmlns:a="http://schemas.openxmlformats.org/drawingml/2006/main">
                  <a:graphicData uri="http://schemas.microsoft.com/office/word/2010/wordprocessingGroup">
                    <wpg:wgp>
                      <wpg:cNvGrpSpPr/>
                      <wpg:grpSpPr>
                        <a:xfrm>
                          <a:off x="0" y="0"/>
                          <a:ext cx="4742216" cy="2586990"/>
                          <a:chOff x="0" y="0"/>
                          <a:chExt cx="4742216" cy="2586990"/>
                        </a:xfrm>
                      </wpg:grpSpPr>
                      <wpg:grpSp>
                        <wpg:cNvPr id="259133199" name="Group 12"/>
                        <wpg:cNvGrpSpPr/>
                        <wpg:grpSpPr>
                          <a:xfrm>
                            <a:off x="0" y="0"/>
                            <a:ext cx="4742216" cy="2586990"/>
                            <a:chOff x="0" y="0"/>
                            <a:chExt cx="4742216" cy="2586990"/>
                          </a:xfrm>
                        </wpg:grpSpPr>
                        <wpg:grpSp>
                          <wpg:cNvPr id="21981610" name="Group 10"/>
                          <wpg:cNvGrpSpPr/>
                          <wpg:grpSpPr>
                            <a:xfrm>
                              <a:off x="0" y="0"/>
                              <a:ext cx="4742216" cy="2586990"/>
                              <a:chOff x="0" y="0"/>
                              <a:chExt cx="4742216" cy="2586990"/>
                            </a:xfrm>
                          </wpg:grpSpPr>
                          <pic:pic xmlns:pic="http://schemas.openxmlformats.org/drawingml/2006/picture">
                            <pic:nvPicPr>
                              <pic:cNvPr id="92216534" name="Picture 1" descr="A blue metal frame with metal bars&#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5355" cy="2586990"/>
                              </a:xfrm>
                              <a:prstGeom prst="rect">
                                <a:avLst/>
                              </a:prstGeom>
                              <a:ln>
                                <a:solidFill>
                                  <a:schemeClr val="tx1"/>
                                </a:solidFill>
                              </a:ln>
                            </pic:spPr>
                          </pic:pic>
                          <pic:pic xmlns:pic="http://schemas.openxmlformats.org/drawingml/2006/picture">
                            <pic:nvPicPr>
                              <pic:cNvPr id="161743260" name="Picture 1" descr="A silver metal corner with a hole&#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78616" y="1187420"/>
                                <a:ext cx="863600" cy="883920"/>
                              </a:xfrm>
                              <a:prstGeom prst="rect">
                                <a:avLst/>
                              </a:prstGeom>
                              <a:ln>
                                <a:solidFill>
                                  <a:schemeClr val="tx1"/>
                                </a:solidFill>
                              </a:ln>
                            </pic:spPr>
                          </pic:pic>
                        </wpg:grpSp>
                        <wps:wsp>
                          <wps:cNvPr id="1805893971" name="Straight Arrow Connector 11"/>
                          <wps:cNvCnPr/>
                          <wps:spPr>
                            <a:xfrm flipH="1">
                              <a:off x="2783918" y="1717841"/>
                              <a:ext cx="1582685" cy="61517"/>
                            </a:xfrm>
                            <a:prstGeom prst="straightConnector1">
                              <a:avLst/>
                            </a:prstGeom>
                            <a:ln w="19050" cap="flat" cmpd="sng" algn="ctr">
                              <a:solidFill>
                                <a:schemeClr val="tx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1403868743" name="Straight Arrow Connector 14"/>
                        <wps:cNvCnPr/>
                        <wps:spPr>
                          <a:xfrm flipH="1">
                            <a:off x="2759632" y="1657170"/>
                            <a:ext cx="1569684" cy="61950"/>
                          </a:xfrm>
                          <a:prstGeom prst="straightConnector1">
                            <a:avLst/>
                          </a:prstGeom>
                          <a:ln>
                            <a:solidFill>
                              <a:schemeClr val="tx1"/>
                            </a:solidFill>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group id="Group 15" style="position:absolute;margin-left:38.9pt;margin-top:15.4pt;width:373.4pt;height:203.7pt;z-index:251658261" coordsize="47422,25869" o:spid="_x0000_s1026" w14:anchorId="36C9EE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">
                <v:group id="Group 12" style="position:absolute;width:47422;height:25869" coordsize="47422,2586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">
                  <v:group id="Group 10" style="position:absolute;width:47422;height:25869" coordsize="47422,25869"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">
                    <v:shape id="Picture 1" style="position:absolute;width:34753;height:25869;visibility:visible;mso-wrap-style:square" alt="A blue metal frame with metal bars&#10;&#10;AI-generated content may be incorrect." o:spid="_x0000_s1029"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">
                      <v:imagedata o:title="A blue metal frame with metal bars&#10;&#10;AI-generated content may be incorrect" r:id="rId27"/>
                      <v:path arrowok="t"/>
                    </v:shape>
                    <v:shape id="Picture 1" style="position:absolute;left:38786;top:11874;width:8636;height:8839;visibility:visible;mso-wrap-style:square" alt="A silver metal corner with a hole&#10;&#10;AI-generated content may be incorrect." o:spid="_x0000_s1030"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">
                      <v:imagedata o:title="A silver metal corner with a hole&#10;&#10;AI-generated content may be incorrect" r:id="rId28"/>
                      <v:path arrowok="t"/>
                    </v:shape>
                  </v:group>
                  <v:shapetype id="_x0000_t32" coordsize="21600,21600" o:oned="t" filled="f" o:spt="32" path="m,l21600,21600e">
                    <v:path fillok="f" arrowok="t" o:connecttype="none"/>
                    <o:lock v:ext="edit" shapetype="t"/>
                  </v:shapetype>
                  <v:shape id="Straight Arrow Connector 11" style="position:absolute;left:27839;top:17178;width:15827;height:615;flip:x;visibility:visible;mso-wrap-style:square" o:spid="_x0000_s1031" strokecolor="black [3213]"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">
                    <v:stroke endarrow="open"/>
                  </v:shape>
                </v:group>
                <v:shape id="Straight Arrow Connector 14" style="position:absolute;left:27596;top:16571;width:15697;height:620;flip:x;visibility:visible;mso-wrap-style:square" o:spid="_x0000_s1032" strokecolor="black [3213]"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">
                  <v:stroke joinstyle="miter" endarrow="block"/>
                </v:shape>
              </v:group>
            </w:pict>
          </mc:Fallback>
        </mc:AlternateContent>
      </w:r>
    </w:p>
    <w:p w14:paraId="1F392437" w14:textId="1094E7EF" w:rsidR="000B67EB" w:rsidRDefault="000B67EB">
      <w:pPr>
        <w:spacing w:after="160"/>
        <w:rPr>
          <w:rFonts w:eastAsia="Calibri" w:cs="Calibri"/>
          <w:color w:val="CC3399"/>
          <w:szCs w:val="22"/>
        </w:rPr>
      </w:pPr>
      <w:r>
        <w:rPr>
          <w:noProof/>
        </w:rPr>
        <mc:AlternateContent>
          <mc:Choice Requires="wps">
            <w:drawing>
              <wp:anchor distT="0" distB="0" distL="114300" distR="114300" simplePos="0" relativeHeight="251658245" behindDoc="0" locked="0" layoutInCell="1" allowOverlap="1" wp14:anchorId="206BDC3D" wp14:editId="6502AA2E">
                <wp:simplePos x="0" y="0"/>
                <wp:positionH relativeFrom="margin">
                  <wp:align>center</wp:align>
                </wp:positionH>
                <wp:positionV relativeFrom="paragraph">
                  <wp:posOffset>2673124</wp:posOffset>
                </wp:positionV>
                <wp:extent cx="4742180" cy="635"/>
                <wp:effectExtent l="0" t="0" r="1270" b="5715"/>
                <wp:wrapNone/>
                <wp:docPr id="90395518" name="Text Box 1"/>
                <wp:cNvGraphicFramePr/>
                <a:graphic xmlns:a="http://schemas.openxmlformats.org/drawingml/2006/main">
                  <a:graphicData uri="http://schemas.microsoft.com/office/word/2010/wordprocessingShape">
                    <wps:wsp>
                      <wps:cNvSpPr txBox="1"/>
                      <wps:spPr>
                        <a:xfrm>
                          <a:off x="0" y="0"/>
                          <a:ext cx="4742180" cy="635"/>
                        </a:xfrm>
                        <a:prstGeom prst="rect">
                          <a:avLst/>
                        </a:prstGeom>
                        <a:solidFill>
                          <a:prstClr val="white"/>
                        </a:solidFill>
                        <a:ln>
                          <a:noFill/>
                        </a:ln>
                      </wps:spPr>
                      <wps:txbx>
                        <w:txbxContent>
                          <w:p w14:paraId="31D901D1" w14:textId="70FCEE4E" w:rsidR="000B67EB" w:rsidRPr="009F29E1" w:rsidRDefault="000B67EB" w:rsidP="000B67EB">
                            <w:pPr>
                              <w:pStyle w:val="Caption"/>
                              <w:rPr>
                                <w:rFonts w:cs="Calibri"/>
                              </w:rPr>
                            </w:pPr>
                            <w:r w:rsidRPr="005A4BBB">
                              <w:rPr>
                                <w:rFonts w:cs="Calibri"/>
                              </w:rPr>
                              <w:t xml:space="preserve">Figure </w:t>
                            </w:r>
                            <w:r w:rsidR="009F29E1">
                              <w:rPr>
                                <w:rFonts w:cs="Calibri"/>
                              </w:rPr>
                              <w:t>4</w:t>
                            </w:r>
                            <w:r w:rsidR="00CF15CD" w:rsidRPr="005A4BBB">
                              <w:rPr>
                                <w:rFonts w:cs="Calibri"/>
                              </w:rPr>
                              <w:t xml:space="preserve"> </w:t>
                            </w:r>
                            <w:r w:rsidRPr="005A4BBB">
                              <w:rPr>
                                <w:rFonts w:cs="Calibri"/>
                              </w:rPr>
                              <w:fldChar w:fldCharType="begin"/>
                            </w:r>
                            <w:r w:rsidRPr="005A4BBB">
                              <w:rPr>
                                <w:rFonts w:cs="Calibri"/>
                              </w:rPr>
                              <w:instrText xml:space="preserve"> SEQ Figure \* ARABIC </w:instrText>
                            </w:r>
                            <w:r w:rsidRPr="005A4BBB">
                              <w:rPr>
                                <w:rFonts w:cs="Calibri"/>
                              </w:rPr>
                              <w:fldChar w:fldCharType="separate"/>
                            </w:r>
                            <w:r w:rsidR="00E069A5">
                              <w:rPr>
                                <w:rFonts w:cs="Calibri"/>
                                <w:noProof/>
                              </w:rPr>
                              <w:t>4</w:t>
                            </w:r>
                            <w:r w:rsidRPr="005A4BBB">
                              <w:rPr>
                                <w:rFonts w:cs="Calibri"/>
                              </w:rPr>
                              <w:fldChar w:fldCharType="end"/>
                            </w:r>
                            <w:r w:rsidRPr="005A4BBB">
                              <w:rPr>
                                <w:rFonts w:cs="Calibri"/>
                              </w:rPr>
                              <w:t xml:space="preserve">: CAD of how the L-shaped joiners connect to the mainframe.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BDC3D" id="_x0000_s1031" type="#_x0000_t202" style="position:absolute;margin-left:0;margin-top:210.5pt;width:373.4pt;height:.05pt;z-index:25165824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maNGgIAAD8EAAAOAAAAZHJzL2Uyb0RvYy54bWysU8Fu2zAMvQ/YPwi6L07Sri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" stroked="f">
                <v:textbox style="mso-fit-shape-to-text:t" inset="0,0,0,0">
                  <w:txbxContent>
                    <w:p w14:paraId="31D901D1" w14:textId="70FCEE4E" w:rsidR="000B67EB" w:rsidRPr="009F29E1" w:rsidRDefault="000B67EB" w:rsidP="000B67EB">
                      <w:pPr>
                        <w:pStyle w:val="Caption"/>
                        <w:rPr>
                          <w:rFonts w:cs="Calibri"/>
                        </w:rPr>
                      </w:pPr>
                      <w:r w:rsidRPr="005A4BBB">
                        <w:rPr>
                          <w:rFonts w:cs="Calibri"/>
                        </w:rPr>
                        <w:t xml:space="preserve">Figure </w:t>
                      </w:r>
                      <w:r w:rsidR="009F29E1">
                        <w:rPr>
                          <w:rFonts w:cs="Calibri"/>
                        </w:rPr>
                        <w:t>4</w:t>
                      </w:r>
                      <w:r w:rsidR="00CF15CD" w:rsidRPr="005A4BBB">
                        <w:rPr>
                          <w:rFonts w:cs="Calibri"/>
                        </w:rPr>
                        <w:t xml:space="preserve"> </w:t>
                      </w:r>
                      <w:r w:rsidRPr="005A4BBB">
                        <w:rPr>
                          <w:rFonts w:cs="Calibri"/>
                        </w:rPr>
                        <w:fldChar w:fldCharType="begin"/>
                      </w:r>
                      <w:r w:rsidRPr="005A4BBB">
                        <w:rPr>
                          <w:rFonts w:cs="Calibri"/>
                        </w:rPr>
                        <w:instrText xml:space="preserve"> SEQ Figure \* ARABIC </w:instrText>
                      </w:r>
                      <w:r w:rsidRPr="005A4BBB">
                        <w:rPr>
                          <w:rFonts w:cs="Calibri"/>
                        </w:rPr>
                        <w:fldChar w:fldCharType="separate"/>
                      </w:r>
                      <w:r w:rsidR="00E069A5">
                        <w:rPr>
                          <w:rFonts w:cs="Calibri"/>
                          <w:noProof/>
                        </w:rPr>
                        <w:t>4</w:t>
                      </w:r>
                      <w:r w:rsidRPr="005A4BBB">
                        <w:rPr>
                          <w:rFonts w:cs="Calibri"/>
                        </w:rPr>
                        <w:fldChar w:fldCharType="end"/>
                      </w:r>
                      <w:r w:rsidRPr="005A4BBB">
                        <w:rPr>
                          <w:rFonts w:cs="Calibri"/>
                        </w:rPr>
                        <w:t xml:space="preserve">: CAD of how the L-shaped joiners connect to the mainframe. </w:t>
                      </w:r>
                    </w:p>
                  </w:txbxContent>
                </v:textbox>
                <w10:wrap anchorx="margin"/>
              </v:shape>
            </w:pict>
          </mc:Fallback>
        </mc:AlternateContent>
      </w:r>
      <w:r>
        <w:rPr>
          <w:rFonts w:eastAsia="Calibri" w:cs="Calibri"/>
          <w:color w:val="CC3399"/>
          <w:szCs w:val="22"/>
        </w:rPr>
        <w:br w:type="page"/>
      </w:r>
      <w:r w:rsidR="00B955FA">
        <w:rPr>
          <w:rFonts w:eastAsia="Calibri" w:cs="Calibri"/>
          <w:color w:val="CC3399"/>
          <w:szCs w:val="22"/>
        </w:rPr>
        <w:lastRenderedPageBreak/>
        <w:tab/>
      </w:r>
    </w:p>
    <w:p w14:paraId="768F1DE5" w14:textId="77777777" w:rsidR="00C93A41" w:rsidRPr="0005794C" w:rsidRDefault="00C93A41" w:rsidP="0005794C">
      <w:pPr>
        <w:pStyle w:val="Heading3"/>
        <w:rPr>
          <w:rFonts w:eastAsia="Calibri" w:cs="Calibri"/>
          <w:color w:val="CC3399"/>
          <w:sz w:val="26"/>
          <w:szCs w:val="26"/>
        </w:rPr>
      </w:pPr>
      <w:bookmarkStart w:id="15" w:name="_Toc199976469"/>
      <w:bookmarkStart w:id="16" w:name="_Toc199984980"/>
      <w:r w:rsidRPr="0005794C">
        <w:t>Platform</w:t>
      </w:r>
      <w:bookmarkEnd w:id="15"/>
      <w:bookmarkEnd w:id="16"/>
      <w:r w:rsidRPr="0005794C">
        <w:t> </w:t>
      </w:r>
    </w:p>
    <w:p w14:paraId="6B7ACA48" w14:textId="7C0A6550" w:rsidR="00C93A41" w:rsidRDefault="00AF404B" w:rsidP="00C93A41">
      <w:pPr>
        <w:spacing w:line="276" w:lineRule="auto"/>
        <w:jc w:val="both"/>
        <w:rPr>
          <w:rFonts w:eastAsia="Calibri" w:cs="Calibri"/>
          <w:color w:val="000000" w:themeColor="text1"/>
          <w:szCs w:val="22"/>
        </w:rPr>
      </w:pPr>
      <w:r>
        <w:rPr>
          <w:rFonts w:ascii="Arial" w:hAnsi="Arial" w:cs="Arial"/>
          <w:noProof/>
        </w:rPr>
        <mc:AlternateContent>
          <mc:Choice Requires="wpg">
            <w:drawing>
              <wp:anchor distT="0" distB="0" distL="114300" distR="114300" simplePos="0" relativeHeight="251658272" behindDoc="0" locked="0" layoutInCell="1" allowOverlap="1" wp14:anchorId="2FD21857" wp14:editId="6DFB1B82">
                <wp:simplePos x="0" y="0"/>
                <wp:positionH relativeFrom="margin">
                  <wp:align>left</wp:align>
                </wp:positionH>
                <wp:positionV relativeFrom="paragraph">
                  <wp:posOffset>74930</wp:posOffset>
                </wp:positionV>
                <wp:extent cx="2861945" cy="3004820"/>
                <wp:effectExtent l="19050" t="19050" r="14605" b="5080"/>
                <wp:wrapSquare wrapText="bothSides"/>
                <wp:docPr id="401372393" name="Group 6"/>
                <wp:cNvGraphicFramePr/>
                <a:graphic xmlns:a="http://schemas.openxmlformats.org/drawingml/2006/main">
                  <a:graphicData uri="http://schemas.microsoft.com/office/word/2010/wordprocessingGroup">
                    <wpg:wgp>
                      <wpg:cNvGrpSpPr/>
                      <wpg:grpSpPr>
                        <a:xfrm>
                          <a:off x="0" y="0"/>
                          <a:ext cx="2861945" cy="3005138"/>
                          <a:chOff x="0" y="0"/>
                          <a:chExt cx="2862072" cy="2177449"/>
                        </a:xfrm>
                      </wpg:grpSpPr>
                      <pic:pic xmlns:pic="http://schemas.openxmlformats.org/drawingml/2006/picture">
                        <pic:nvPicPr>
                          <pic:cNvPr id="419400423" name="Picture 1" descr="A grey square on pink and blue platform&#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397" y="0"/>
                            <a:ext cx="2860675" cy="1881505"/>
                          </a:xfrm>
                          <a:prstGeom prst="rect">
                            <a:avLst/>
                          </a:prstGeom>
                          <a:ln>
                            <a:solidFill>
                              <a:schemeClr val="tx1"/>
                            </a:solidFill>
                          </a:ln>
                        </pic:spPr>
                      </pic:pic>
                      <wps:wsp>
                        <wps:cNvPr id="1645382543" name="Text Box 1"/>
                        <wps:cNvSpPr txBox="1"/>
                        <wps:spPr>
                          <a:xfrm>
                            <a:off x="0" y="1936848"/>
                            <a:ext cx="2860675" cy="240601"/>
                          </a:xfrm>
                          <a:prstGeom prst="rect">
                            <a:avLst/>
                          </a:prstGeom>
                          <a:solidFill>
                            <a:prstClr val="white"/>
                          </a:solidFill>
                          <a:ln>
                            <a:noFill/>
                          </a:ln>
                        </wps:spPr>
                        <wps:txbx>
                          <w:txbxContent>
                            <w:p w14:paraId="3F65FDC6" w14:textId="5EA85896" w:rsidR="00AF404B" w:rsidRPr="00A03EDD" w:rsidRDefault="00AF404B" w:rsidP="00AF404B">
                              <w:pPr>
                                <w:pStyle w:val="Caption"/>
                                <w:rPr>
                                  <w:rFonts w:ascii="Arial" w:hAnsi="Arial" w:cs="Arial"/>
                                  <w:sz w:val="22"/>
                                  <w:szCs w:val="22"/>
                                </w:rPr>
                              </w:pPr>
                              <w:r>
                                <w:t xml:space="preserve">Figure </w:t>
                              </w:r>
                              <w:r w:rsidR="003E1551">
                                <w:t>5</w:t>
                              </w:r>
                              <w:r>
                                <w:fldChar w:fldCharType="begin"/>
                              </w:r>
                              <w:r>
                                <w:instrText xml:space="preserve"> SEQ Figure \* ARABIC </w:instrText>
                              </w:r>
                              <w:r>
                                <w:fldChar w:fldCharType="separate"/>
                              </w:r>
                              <w:r w:rsidR="00E069A5">
                                <w:rPr>
                                  <w:noProof/>
                                </w:rPr>
                                <w:t>5</w:t>
                              </w:r>
                              <w:r>
                                <w:fldChar w:fldCharType="end"/>
                              </w:r>
                              <w:r>
                                <w:t>: Zoomed in image of 3D printer, with focus on the printing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FD21857" id="Group 6" o:spid="_x0000_s1032" style="position:absolute;left:0;text-align:left;margin-left:0;margin-top:5.9pt;width:225.35pt;height:236.6pt;z-index:251658272;mso-position-horizontal:left;mso-position-horizontal-relative:margin;mso-height-relative:margin" coordsize="28620,217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">
                <v:shape id="Picture 1" o:spid="_x0000_s1033" type="#_x0000_t75" alt="A grey square on pink and blue platform&#10;&#10;AI-generated content may be incorrect." style="position:absolute;left:13;width:28607;height:188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" stroked="t" strokecolor="black [3213]">
                  <v:imagedata r:id="rId30" o:title="A grey square on pink and blue platform&#10;&#10;AI-generated content may be incorrect"/>
                  <v:path arrowok="t"/>
                </v:shape>
                <v:shape id="_x0000_s1034" type="#_x0000_t202" style="position:absolute;top:19368;width:28606;height:2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" stroked="f">
                  <v:textbox inset="0,0,0,0">
                    <w:txbxContent>
                      <w:p w14:paraId="3F65FDC6" w14:textId="5EA85896" w:rsidR="00AF404B" w:rsidRPr="00A03EDD" w:rsidRDefault="00AF404B" w:rsidP="00AF404B">
                        <w:pPr>
                          <w:pStyle w:val="Caption"/>
                          <w:rPr>
                            <w:rFonts w:ascii="Arial" w:hAnsi="Arial" w:cs="Arial"/>
                            <w:sz w:val="22"/>
                            <w:szCs w:val="22"/>
                          </w:rPr>
                        </w:pPr>
                        <w:r>
                          <w:t xml:space="preserve">Figure </w:t>
                        </w:r>
                        <w:r w:rsidR="003E1551">
                          <w:t>5</w:t>
                        </w:r>
                        <w:r>
                          <w:fldChar w:fldCharType="begin"/>
                        </w:r>
                        <w:r>
                          <w:instrText xml:space="preserve"> SEQ Figure \* ARABIC </w:instrText>
                        </w:r>
                        <w:r>
                          <w:fldChar w:fldCharType="separate"/>
                        </w:r>
                        <w:r w:rsidR="00E069A5">
                          <w:rPr>
                            <w:noProof/>
                          </w:rPr>
                          <w:t>5</w:t>
                        </w:r>
                        <w:r>
                          <w:fldChar w:fldCharType="end"/>
                        </w:r>
                        <w:r>
                          <w:t>: Zoomed in image of 3D printer, with focus on the printing plate</w:t>
                        </w:r>
                      </w:p>
                    </w:txbxContent>
                  </v:textbox>
                </v:shape>
                <w10:wrap type="square" anchorx="margin"/>
              </v:group>
            </w:pict>
          </mc:Fallback>
        </mc:AlternateContent>
      </w:r>
      <w:r w:rsidR="00C93A41" w:rsidRPr="00DA5E03">
        <w:rPr>
          <w:rFonts w:eastAsia="Calibri" w:cs="Calibri"/>
          <w:color w:val="000000" w:themeColor="text1"/>
          <w:szCs w:val="22"/>
        </w:rPr>
        <w:t xml:space="preserve">The printing plate, which can be seen in Figure </w:t>
      </w:r>
      <w:r w:rsidR="00436209">
        <w:rPr>
          <w:rFonts w:eastAsia="Calibri" w:cs="Calibri"/>
          <w:color w:val="000000" w:themeColor="text1"/>
          <w:szCs w:val="22"/>
        </w:rPr>
        <w:t>5</w:t>
      </w:r>
      <w:r w:rsidR="00C93A41" w:rsidRPr="00DA5E03">
        <w:rPr>
          <w:rFonts w:eastAsia="Calibri" w:cs="Calibri"/>
          <w:color w:val="000000" w:themeColor="text1"/>
          <w:szCs w:val="22"/>
        </w:rPr>
        <w:t xml:space="preserve">, was chosen to be </w:t>
      </w:r>
      <w:r w:rsidR="00AE4799">
        <w:rPr>
          <w:rFonts w:eastAsia="Calibri" w:cs="Calibri"/>
          <w:color w:val="000000" w:themeColor="text1"/>
          <w:szCs w:val="22"/>
        </w:rPr>
        <w:t>aluminium</w:t>
      </w:r>
      <w:r w:rsidR="00C93A41" w:rsidRPr="00DA5E03">
        <w:rPr>
          <w:rFonts w:eastAsia="Calibri" w:cs="Calibri"/>
          <w:color w:val="000000" w:themeColor="text1"/>
          <w:szCs w:val="22"/>
        </w:rPr>
        <w:t xml:space="preserve"> due to its thin oxide layer’s chemical inertness with most liquids. </w:t>
      </w:r>
      <w:r w:rsidR="00AE4799">
        <w:rPr>
          <w:rFonts w:eastAsia="Calibri" w:cs="Calibri"/>
          <w:color w:val="000000" w:themeColor="text1"/>
          <w:szCs w:val="22"/>
        </w:rPr>
        <w:t>Aluminium</w:t>
      </w:r>
      <w:r w:rsidR="00C93A41" w:rsidRPr="00DA5E03">
        <w:rPr>
          <w:rFonts w:eastAsia="Calibri" w:cs="Calibri"/>
          <w:color w:val="000000" w:themeColor="text1"/>
          <w:szCs w:val="22"/>
        </w:rPr>
        <w:t xml:space="preserve"> is also highly scratch-</w:t>
      </w:r>
      <w:bookmarkStart w:id="17" w:name="_Int_MAb5S8rT"/>
      <w:r w:rsidR="00C93A41" w:rsidRPr="00DA5E03">
        <w:rPr>
          <w:rFonts w:eastAsia="Calibri" w:cs="Calibri"/>
          <w:color w:val="000000" w:themeColor="text1"/>
          <w:szCs w:val="22"/>
        </w:rPr>
        <w:t>resistant</w:t>
      </w:r>
      <w:bookmarkEnd w:id="17"/>
      <w:r w:rsidR="00C93A41" w:rsidRPr="00DA5E03">
        <w:rPr>
          <w:rFonts w:eastAsia="Calibri" w:cs="Calibri"/>
          <w:color w:val="000000" w:themeColor="text1"/>
          <w:szCs w:val="22"/>
        </w:rPr>
        <w:t xml:space="preserve"> which is a useful property in case we need to scrape the final product off the platform. It will be mounted on a motori</w:t>
      </w:r>
      <w:r w:rsidR="00004A62">
        <w:rPr>
          <w:rFonts w:eastAsia="Calibri" w:cs="Calibri"/>
          <w:color w:val="000000" w:themeColor="text1"/>
          <w:szCs w:val="22"/>
        </w:rPr>
        <w:t>s</w:t>
      </w:r>
      <w:r w:rsidR="00C93A41" w:rsidRPr="00DA5E03">
        <w:rPr>
          <w:rFonts w:eastAsia="Calibri" w:cs="Calibri"/>
          <w:color w:val="000000" w:themeColor="text1"/>
          <w:szCs w:val="22"/>
        </w:rPr>
        <w:t>ed Z-axis assembly. As can be seen, the printing plate will be attached to a 3D printed base, which connects to two beams and the lead screw. It will be attached t</w:t>
      </w:r>
      <w:r w:rsidR="008518DF" w:rsidRPr="00DA5E03">
        <w:rPr>
          <w:rFonts w:eastAsia="Calibri" w:cs="Calibri"/>
          <w:color w:val="000000" w:themeColor="text1"/>
          <w:szCs w:val="22"/>
        </w:rPr>
        <w:t xml:space="preserve">o the </w:t>
      </w:r>
      <w:r w:rsidR="00C93A41" w:rsidRPr="00DA5E03">
        <w:rPr>
          <w:rFonts w:eastAsia="Calibri" w:cs="Calibri"/>
          <w:color w:val="000000" w:themeColor="text1"/>
          <w:szCs w:val="22"/>
        </w:rPr>
        <w:t xml:space="preserve">3D printed base using magnets, which will allow for easy removal and replacement of the plate from the base. For the dimensions of the plate, a </w:t>
      </w:r>
      <w:r w:rsidR="00C93A41" w:rsidRPr="00DA5E03">
        <w:rPr>
          <w:rFonts w:eastAsia="Calibri" w:cs="Calibri"/>
          <w:b/>
          <w:color w:val="000000" w:themeColor="text1"/>
          <w:szCs w:val="22"/>
        </w:rPr>
        <w:t xml:space="preserve">200mm x 160mm </w:t>
      </w:r>
      <w:r w:rsidR="00C93A41" w:rsidRPr="00DA5E03">
        <w:rPr>
          <w:rFonts w:eastAsia="Calibri" w:cs="Calibri"/>
          <w:color w:val="000000" w:themeColor="text1"/>
          <w:szCs w:val="22"/>
        </w:rPr>
        <w:t xml:space="preserve">plate was cut from a sheet of </w:t>
      </w:r>
      <w:r w:rsidR="00AE4799">
        <w:rPr>
          <w:rFonts w:eastAsia="Calibri" w:cs="Calibri"/>
          <w:color w:val="000000" w:themeColor="text1"/>
          <w:szCs w:val="22"/>
        </w:rPr>
        <w:t>aluminium</w:t>
      </w:r>
      <w:r w:rsidR="00C93A41" w:rsidRPr="00DA5E03">
        <w:rPr>
          <w:rFonts w:eastAsia="Calibri" w:cs="Calibri"/>
          <w:color w:val="000000" w:themeColor="text1"/>
          <w:szCs w:val="22"/>
        </w:rPr>
        <w:t xml:space="preserve">. This sizing was chosen as it is slightly bigger than the range of motion of the </w:t>
      </w:r>
      <w:r w:rsidR="00CB12FE">
        <w:rPr>
          <w:rFonts w:eastAsia="Calibri" w:cs="Calibri"/>
          <w:color w:val="000000" w:themeColor="text1"/>
          <w:szCs w:val="22"/>
        </w:rPr>
        <w:t>X-Y</w:t>
      </w:r>
      <w:r w:rsidR="00C93A41" w:rsidRPr="00DA5E03">
        <w:rPr>
          <w:rFonts w:eastAsia="Calibri" w:cs="Calibri"/>
          <w:color w:val="000000" w:themeColor="text1"/>
          <w:szCs w:val="22"/>
        </w:rPr>
        <w:t xml:space="preserve"> system and is smaller than the size of the 3D printer, so it will fit comfortably while not sacrificing printing area.</w:t>
      </w:r>
    </w:p>
    <w:p w14:paraId="7EB6D960" w14:textId="77777777" w:rsidR="007B61CE" w:rsidRDefault="007B61CE">
      <w:pPr>
        <w:rPr>
          <w:rFonts w:eastAsia="Calibri" w:cs="Calibri"/>
          <w:color w:val="AD2159"/>
          <w:sz w:val="32"/>
          <w:szCs w:val="32"/>
        </w:rPr>
      </w:pPr>
      <w:r>
        <w:rPr>
          <w:rFonts w:eastAsia="Calibri" w:cs="Calibri"/>
          <w:color w:val="AD2159"/>
        </w:rPr>
        <w:br w:type="page"/>
      </w:r>
    </w:p>
    <w:p w14:paraId="49DF4818" w14:textId="0C9815C7" w:rsidR="788C6167" w:rsidRPr="00132B7D" w:rsidRDefault="0005794C" w:rsidP="0005794C">
      <w:pPr>
        <w:pStyle w:val="Heading1"/>
      </w:pPr>
      <w:bookmarkStart w:id="18" w:name="_Toc199976470"/>
      <w:bookmarkStart w:id="19" w:name="_Toc199984981"/>
      <w:r w:rsidRPr="00132B7D">
        <w:rPr>
          <w:rStyle w:val="wacimagecontainer"/>
        </w:rPr>
        <w:lastRenderedPageBreak/>
        <w:drawing>
          <wp:anchor distT="0" distB="0" distL="114300" distR="114300" simplePos="0" relativeHeight="251658250" behindDoc="0" locked="0" layoutInCell="1" allowOverlap="1" wp14:anchorId="5761EF24" wp14:editId="03C60067">
            <wp:simplePos x="0" y="0"/>
            <wp:positionH relativeFrom="column">
              <wp:posOffset>2226310</wp:posOffset>
            </wp:positionH>
            <wp:positionV relativeFrom="paragraph">
              <wp:posOffset>380456</wp:posOffset>
            </wp:positionV>
            <wp:extent cx="270510" cy="356235"/>
            <wp:effectExtent l="0" t="0" r="0" b="0"/>
            <wp:wrapSquare wrapText="bothSides"/>
            <wp:docPr id="525619780" name="Picture 10" descr="Picture 35650662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356506622, Pi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510" cy="356235"/>
                    </a:xfrm>
                    <a:prstGeom prst="rect">
                      <a:avLst/>
                    </a:prstGeom>
                    <a:noFill/>
                    <a:ln>
                      <a:noFill/>
                    </a:ln>
                  </pic:spPr>
                </pic:pic>
              </a:graphicData>
            </a:graphic>
          </wp:anchor>
        </w:drawing>
      </w:r>
      <w:r w:rsidRPr="00132B7D">
        <w:drawing>
          <wp:anchor distT="0" distB="0" distL="114300" distR="114300" simplePos="0" relativeHeight="251658249" behindDoc="0" locked="0" layoutInCell="1" allowOverlap="1" wp14:anchorId="69584D35" wp14:editId="6042CFFF">
            <wp:simplePos x="0" y="0"/>
            <wp:positionH relativeFrom="column">
              <wp:posOffset>1330325</wp:posOffset>
            </wp:positionH>
            <wp:positionV relativeFrom="paragraph">
              <wp:posOffset>450306</wp:posOffset>
            </wp:positionV>
            <wp:extent cx="643255" cy="278765"/>
            <wp:effectExtent l="0" t="0" r="4445" b="635"/>
            <wp:wrapSquare wrapText="bothSides"/>
            <wp:docPr id="11072707" name="Picture 9" descr="Picture 125175536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3255" cy="278765"/>
                    </a:xfrm>
                    <a:prstGeom prst="rect">
                      <a:avLst/>
                    </a:prstGeom>
                  </pic:spPr>
                </pic:pic>
              </a:graphicData>
            </a:graphic>
            <wp14:sizeRelV relativeFrom="margin">
              <wp14:pctHeight>0</wp14:pctHeight>
            </wp14:sizeRelV>
          </wp:anchor>
        </w:drawing>
      </w:r>
      <w:r w:rsidR="788C6167" w:rsidRPr="00132B7D">
        <w:t>Automation</w:t>
      </w:r>
      <w:bookmarkEnd w:id="18"/>
      <w:bookmarkEnd w:id="19"/>
    </w:p>
    <w:p w14:paraId="5F27569A" w14:textId="1BC6DECB" w:rsidR="18261549" w:rsidRPr="007B2EDC" w:rsidRDefault="58581DD1" w:rsidP="00132B7D">
      <w:pPr>
        <w:rPr>
          <w:rFonts w:eastAsia="Calibri"/>
        </w:rPr>
      </w:pPr>
      <w:r w:rsidRPr="007B2EDC">
        <w:rPr>
          <w:rFonts w:eastAsia="Calibri"/>
        </w:rPr>
        <w:t>Members involved</w:t>
      </w:r>
    </w:p>
    <w:p w14:paraId="40A3752F" w14:textId="7F7AD19D" w:rsidR="00890085" w:rsidRPr="00DA5E03" w:rsidRDefault="00890085" w:rsidP="00890085"/>
    <w:p w14:paraId="02FADE33" w14:textId="41DEAB75" w:rsidR="607E3E5E" w:rsidRPr="00DA5E03" w:rsidRDefault="4A222CDA" w:rsidP="009E36EB">
      <w:pPr>
        <w:spacing w:line="276" w:lineRule="auto"/>
        <w:jc w:val="both"/>
        <w:rPr>
          <w:rFonts w:eastAsia="Calibri" w:cs="Calibri"/>
          <w:szCs w:val="22"/>
        </w:rPr>
      </w:pPr>
      <w:r w:rsidRPr="585F0C8A">
        <w:rPr>
          <w:rFonts w:eastAsia="Calibri" w:cs="Calibri"/>
          <w:b/>
          <w:bCs/>
          <w:szCs w:val="22"/>
        </w:rPr>
        <w:t xml:space="preserve">Tolly </w:t>
      </w:r>
      <w:r w:rsidR="08546BD3" w:rsidRPr="585F0C8A">
        <w:rPr>
          <w:rFonts w:eastAsia="Calibri" w:cs="Calibri"/>
          <w:b/>
          <w:bCs/>
          <w:szCs w:val="22"/>
        </w:rPr>
        <w:t xml:space="preserve">(Chief of automation and control) </w:t>
      </w:r>
      <w:r w:rsidR="01F10DA3" w:rsidRPr="585F0C8A">
        <w:rPr>
          <w:rFonts w:eastAsia="Calibri" w:cs="Calibri"/>
          <w:szCs w:val="22"/>
        </w:rPr>
        <w:t>-</w:t>
      </w:r>
      <w:r w:rsidRPr="585F0C8A">
        <w:rPr>
          <w:rFonts w:eastAsia="Calibri" w:cs="Calibri"/>
          <w:szCs w:val="22"/>
        </w:rPr>
        <w:t xml:space="preserve"> </w:t>
      </w:r>
      <w:r w:rsidR="26929FF3" w:rsidRPr="0EF24341">
        <w:rPr>
          <w:rFonts w:eastAsia="Calibri" w:cs="Calibri"/>
          <w:szCs w:val="22"/>
        </w:rPr>
        <w:t>I researched</w:t>
      </w:r>
      <w:r w:rsidR="26929FF3" w:rsidRPr="585F0C8A">
        <w:rPr>
          <w:rFonts w:eastAsia="Calibri" w:cs="Calibri"/>
          <w:szCs w:val="22"/>
        </w:rPr>
        <w:t xml:space="preserve"> methods to move the motors and made decisions on what items to buy.</w:t>
      </w:r>
      <w:r w:rsidRPr="767AB105">
        <w:rPr>
          <w:rFonts w:eastAsia="Calibri" w:cs="Calibri"/>
          <w:szCs w:val="22"/>
        </w:rPr>
        <w:t xml:space="preserve"> </w:t>
      </w:r>
      <w:r w:rsidR="26929FF3" w:rsidRPr="767AB105">
        <w:rPr>
          <w:rFonts w:eastAsia="Calibri" w:cs="Calibri"/>
          <w:szCs w:val="22"/>
        </w:rPr>
        <w:t xml:space="preserve">I was responsible for </w:t>
      </w:r>
      <w:r w:rsidR="26929FF3" w:rsidRPr="290ECA2C">
        <w:rPr>
          <w:rFonts w:eastAsia="Calibri" w:cs="Calibri"/>
          <w:color w:val="000000" w:themeColor="text1"/>
          <w:szCs w:val="22"/>
        </w:rPr>
        <w:t>wiring and testing the stepper motors, configuring the CNC shield with the DRV8825 drivers, and writing Arduino test code to verify motor functionality.</w:t>
      </w:r>
      <w:r w:rsidR="26929FF3" w:rsidRPr="457C3C4A">
        <w:rPr>
          <w:rFonts w:eastAsia="Calibri" w:cs="Calibri"/>
          <w:color w:val="000000" w:themeColor="text1"/>
          <w:szCs w:val="22"/>
        </w:rPr>
        <w:t xml:space="preserve"> </w:t>
      </w:r>
      <w:r w:rsidR="26929FF3" w:rsidRPr="413CFE28">
        <w:rPr>
          <w:rFonts w:eastAsia="Calibri" w:cs="Calibri"/>
          <w:color w:val="000000" w:themeColor="text1"/>
          <w:szCs w:val="22"/>
        </w:rPr>
        <w:t xml:space="preserve">I led troubleshooting </w:t>
      </w:r>
      <w:r w:rsidR="26929FF3" w:rsidRPr="0CD147B6">
        <w:rPr>
          <w:rFonts w:eastAsia="Calibri" w:cs="Calibri"/>
          <w:color w:val="000000" w:themeColor="text1"/>
          <w:szCs w:val="22"/>
        </w:rPr>
        <w:t xml:space="preserve">when motors were </w:t>
      </w:r>
      <w:r w:rsidR="26929FF3" w:rsidRPr="34CDF4F4">
        <w:rPr>
          <w:rFonts w:eastAsia="Calibri" w:cs="Calibri"/>
          <w:color w:val="000000" w:themeColor="text1"/>
          <w:szCs w:val="22"/>
        </w:rPr>
        <w:t>beeping and not turning</w:t>
      </w:r>
      <w:r w:rsidR="6F4D2C3B" w:rsidRPr="0915E611">
        <w:rPr>
          <w:rFonts w:eastAsia="Calibri" w:cs="Calibri"/>
          <w:color w:val="000000" w:themeColor="text1"/>
          <w:szCs w:val="22"/>
        </w:rPr>
        <w:t>.</w:t>
      </w:r>
      <w:r w:rsidR="58A4C62D" w:rsidRPr="0CD147B6">
        <w:rPr>
          <w:rFonts w:eastAsia="Calibri" w:cs="Calibri"/>
          <w:color w:val="000000" w:themeColor="text1"/>
          <w:szCs w:val="22"/>
        </w:rPr>
        <w:t xml:space="preserve"> </w:t>
      </w:r>
      <w:r w:rsidR="58B7769B" w:rsidRPr="5615B4C2">
        <w:rPr>
          <w:rFonts w:eastAsia="Calibri" w:cs="Calibri"/>
          <w:szCs w:val="22"/>
        </w:rPr>
        <w:t xml:space="preserve">Led efforts to wire and code </w:t>
      </w:r>
      <w:bookmarkStart w:id="20" w:name="_Int_m6ks7CP6"/>
      <w:proofErr w:type="gramStart"/>
      <w:r w:rsidR="58B7769B" w:rsidRPr="5615B4C2">
        <w:rPr>
          <w:rFonts w:eastAsia="Calibri" w:cs="Calibri"/>
          <w:szCs w:val="22"/>
        </w:rPr>
        <w:t xml:space="preserve">in order </w:t>
      </w:r>
      <w:r w:rsidR="6D3BE000" w:rsidRPr="00DA5E03">
        <w:rPr>
          <w:rFonts w:eastAsia="Calibri" w:cs="Calibri"/>
          <w:szCs w:val="22"/>
        </w:rPr>
        <w:t>to</w:t>
      </w:r>
      <w:bookmarkEnd w:id="20"/>
      <w:proofErr w:type="gramEnd"/>
      <w:r w:rsidR="6D3BE000" w:rsidRPr="00DA5E03">
        <w:rPr>
          <w:rFonts w:eastAsia="Calibri" w:cs="Calibri"/>
          <w:szCs w:val="22"/>
        </w:rPr>
        <w:t xml:space="preserve"> turn</w:t>
      </w:r>
      <w:r w:rsidR="5C758E32" w:rsidRPr="00DA5E03">
        <w:rPr>
          <w:rFonts w:eastAsia="Calibri" w:cs="Calibri"/>
          <w:szCs w:val="22"/>
        </w:rPr>
        <w:t xml:space="preserve"> </w:t>
      </w:r>
      <w:r w:rsidR="58B7769B" w:rsidRPr="5615B4C2">
        <w:rPr>
          <w:rFonts w:eastAsia="Calibri" w:cs="Calibri"/>
          <w:szCs w:val="22"/>
        </w:rPr>
        <w:t xml:space="preserve">the motors and overcame many issues in late arrival of </w:t>
      </w:r>
      <w:r w:rsidR="03D141B5" w:rsidRPr="5615B4C2">
        <w:rPr>
          <w:rFonts w:eastAsia="Calibri" w:cs="Calibri"/>
          <w:szCs w:val="22"/>
        </w:rPr>
        <w:t xml:space="preserve">critical items that </w:t>
      </w:r>
      <w:r w:rsidR="7B19A0F0" w:rsidRPr="5615B4C2">
        <w:rPr>
          <w:rFonts w:eastAsia="Calibri" w:cs="Calibri"/>
          <w:szCs w:val="22"/>
        </w:rPr>
        <w:t>were needed before testing could begin.</w:t>
      </w:r>
      <w:r w:rsidR="5C758E32" w:rsidRPr="00DA5E03">
        <w:rPr>
          <w:rFonts w:eastAsia="Calibri" w:cs="Calibri"/>
          <w:szCs w:val="22"/>
        </w:rPr>
        <w:t xml:space="preserve"> </w:t>
      </w:r>
      <w:r w:rsidR="7B19A0F0" w:rsidRPr="215D7AF4">
        <w:rPr>
          <w:rFonts w:eastAsia="Calibri" w:cs="Calibri"/>
          <w:szCs w:val="22"/>
        </w:rPr>
        <w:t xml:space="preserve">Prior to this I </w:t>
      </w:r>
      <w:r w:rsidR="69E0D96E" w:rsidRPr="053CDBDB">
        <w:rPr>
          <w:rFonts w:eastAsia="Calibri" w:cs="Calibri"/>
          <w:szCs w:val="22"/>
        </w:rPr>
        <w:t>worked on the Frame sub</w:t>
      </w:r>
    </w:p>
    <w:p w14:paraId="2BE75836" w14:textId="76A55880" w:rsidR="00361316" w:rsidRPr="00DA5E03" w:rsidRDefault="00361316" w:rsidP="009E36EB">
      <w:pPr>
        <w:spacing w:line="276" w:lineRule="auto"/>
        <w:jc w:val="both"/>
        <w:rPr>
          <w:rFonts w:eastAsia="Calibri" w:cs="Calibri"/>
          <w:szCs w:val="22"/>
        </w:rPr>
      </w:pPr>
    </w:p>
    <w:p w14:paraId="777B3784" w14:textId="2F138829" w:rsidR="000A4973" w:rsidRPr="002F796A" w:rsidRDefault="0054063E" w:rsidP="002F796A">
      <w:pPr>
        <w:spacing w:line="276" w:lineRule="auto"/>
        <w:jc w:val="both"/>
        <w:rPr>
          <w:rFonts w:eastAsia="Calibri" w:cs="Calibri"/>
          <w:szCs w:val="22"/>
        </w:rPr>
      </w:pPr>
      <w:r w:rsidRPr="00DA5E03">
        <w:rPr>
          <w:rFonts w:eastAsia="Calibri" w:cs="Calibri"/>
          <w:b/>
          <w:szCs w:val="22"/>
        </w:rPr>
        <w:t>Dylan</w:t>
      </w:r>
      <w:r w:rsidR="58581DD1" w:rsidRPr="00DA5E03">
        <w:rPr>
          <w:rFonts w:eastAsia="Calibri" w:cs="Calibri"/>
          <w:b/>
          <w:szCs w:val="22"/>
        </w:rPr>
        <w:t xml:space="preserve"> </w:t>
      </w:r>
      <w:r w:rsidR="004978F4" w:rsidRPr="00DA5E03">
        <w:rPr>
          <w:rFonts w:eastAsia="Calibri" w:cs="Calibri"/>
          <w:b/>
          <w:szCs w:val="22"/>
        </w:rPr>
        <w:t>(Director)</w:t>
      </w:r>
      <w:r w:rsidR="3B5CA0A0" w:rsidRPr="00DA5E03">
        <w:rPr>
          <w:rFonts w:eastAsia="Calibri" w:cs="Calibri"/>
          <w:b/>
          <w:szCs w:val="22"/>
        </w:rPr>
        <w:t xml:space="preserve"> </w:t>
      </w:r>
      <w:r w:rsidR="002C4F48" w:rsidRPr="00DA5E03">
        <w:rPr>
          <w:rFonts w:eastAsia="Calibri" w:cs="Calibri"/>
          <w:szCs w:val="22"/>
        </w:rPr>
        <w:t>–</w:t>
      </w:r>
      <w:r w:rsidR="58581DD1" w:rsidRPr="00DA5E03">
        <w:rPr>
          <w:rFonts w:eastAsia="Calibri" w:cs="Calibri"/>
          <w:szCs w:val="22"/>
        </w:rPr>
        <w:t xml:space="preserve"> </w:t>
      </w:r>
      <w:r w:rsidR="00C823AC">
        <w:rPr>
          <w:rFonts w:eastAsia="Calibri" w:cs="Calibri"/>
          <w:szCs w:val="22"/>
        </w:rPr>
        <w:t>As part of the automation team,</w:t>
      </w:r>
      <w:r w:rsidR="58581DD1" w:rsidRPr="00DA5E03">
        <w:rPr>
          <w:rFonts w:eastAsia="Calibri" w:cs="Calibri"/>
          <w:szCs w:val="22"/>
        </w:rPr>
        <w:t xml:space="preserve"> </w:t>
      </w:r>
      <w:r w:rsidR="00F30A9C">
        <w:rPr>
          <w:rFonts w:eastAsia="Calibri" w:cs="Calibri"/>
          <w:szCs w:val="22"/>
        </w:rPr>
        <w:t>I worked</w:t>
      </w:r>
      <w:r w:rsidR="002C4F48" w:rsidRPr="00DA5E03">
        <w:rPr>
          <w:rFonts w:eastAsia="Calibri" w:cs="Calibri"/>
          <w:szCs w:val="22"/>
        </w:rPr>
        <w:t xml:space="preserve"> with Tolly to </w:t>
      </w:r>
      <w:r w:rsidR="00B0436F" w:rsidRPr="00DA5E03">
        <w:rPr>
          <w:rFonts w:eastAsia="Calibri" w:cs="Calibri"/>
          <w:szCs w:val="22"/>
        </w:rPr>
        <w:t xml:space="preserve">troubleshoot issues with the </w:t>
      </w:r>
      <w:r w:rsidR="002A0276" w:rsidRPr="00DA5E03">
        <w:rPr>
          <w:rFonts w:eastAsia="Calibri" w:cs="Calibri"/>
          <w:szCs w:val="22"/>
        </w:rPr>
        <w:t>electronics to try to get the moto</w:t>
      </w:r>
      <w:r w:rsidR="00CB2F7B" w:rsidRPr="00DA5E03">
        <w:rPr>
          <w:rFonts w:eastAsia="Calibri" w:cs="Calibri"/>
          <w:szCs w:val="22"/>
        </w:rPr>
        <w:t xml:space="preserve">rs to move and </w:t>
      </w:r>
      <w:r w:rsidR="00E425FC" w:rsidRPr="00DA5E03">
        <w:rPr>
          <w:rFonts w:eastAsia="Calibri" w:cs="Calibri"/>
          <w:szCs w:val="22"/>
        </w:rPr>
        <w:t xml:space="preserve">currently in the process of </w:t>
      </w:r>
      <w:r w:rsidR="002F21E4" w:rsidRPr="00DA5E03">
        <w:rPr>
          <w:rFonts w:eastAsia="Calibri" w:cs="Calibri"/>
          <w:szCs w:val="22"/>
        </w:rPr>
        <w:t xml:space="preserve">developing </w:t>
      </w:r>
      <w:r w:rsidR="00BD7B83" w:rsidRPr="00DA5E03">
        <w:rPr>
          <w:rFonts w:eastAsia="Calibri" w:cs="Calibri"/>
          <w:szCs w:val="22"/>
        </w:rPr>
        <w:t xml:space="preserve">code </w:t>
      </w:r>
      <w:r w:rsidR="00942C89">
        <w:rPr>
          <w:rFonts w:eastAsia="Calibri" w:cs="Calibri"/>
          <w:szCs w:val="22"/>
        </w:rPr>
        <w:t xml:space="preserve">on Marlin </w:t>
      </w:r>
      <w:r w:rsidR="00BD7B83" w:rsidRPr="00DA5E03">
        <w:rPr>
          <w:rFonts w:eastAsia="Calibri" w:cs="Calibri"/>
          <w:szCs w:val="22"/>
        </w:rPr>
        <w:t xml:space="preserve">to enable the motors to move </w:t>
      </w:r>
      <w:r w:rsidR="004B6624" w:rsidRPr="00DA5E03">
        <w:rPr>
          <w:rFonts w:eastAsia="Calibri" w:cs="Calibri"/>
          <w:szCs w:val="22"/>
        </w:rPr>
        <w:t>the printer nozzle in all 3 spa</w:t>
      </w:r>
      <w:r w:rsidR="00D93C37" w:rsidRPr="00DA5E03">
        <w:rPr>
          <w:rFonts w:eastAsia="Calibri" w:cs="Calibri"/>
          <w:szCs w:val="22"/>
        </w:rPr>
        <w:t>ti</w:t>
      </w:r>
      <w:r w:rsidR="004B6624" w:rsidRPr="00DA5E03">
        <w:rPr>
          <w:rFonts w:eastAsia="Calibri" w:cs="Calibri"/>
          <w:szCs w:val="22"/>
        </w:rPr>
        <w:t>al dimension</w:t>
      </w:r>
      <w:r w:rsidR="00D93C37" w:rsidRPr="00DA5E03">
        <w:rPr>
          <w:rFonts w:eastAsia="Calibri" w:cs="Calibri"/>
          <w:szCs w:val="22"/>
        </w:rPr>
        <w:t xml:space="preserve">s. </w:t>
      </w:r>
      <w:r w:rsidR="00C12EDB">
        <w:rPr>
          <w:rFonts w:eastAsia="Calibri" w:cs="Calibri"/>
          <w:szCs w:val="22"/>
        </w:rPr>
        <w:t xml:space="preserve">In addition to this I researched the </w:t>
      </w:r>
      <w:r w:rsidR="00003197">
        <w:rPr>
          <w:rFonts w:eastAsia="Calibri" w:cs="Calibri"/>
          <w:szCs w:val="22"/>
        </w:rPr>
        <w:t>best stepper motor</w:t>
      </w:r>
      <w:r w:rsidR="00746AEC">
        <w:rPr>
          <w:rFonts w:eastAsia="Calibri" w:cs="Calibri"/>
          <w:szCs w:val="22"/>
        </w:rPr>
        <w:t xml:space="preserve"> driver</w:t>
      </w:r>
      <w:r w:rsidR="00003197">
        <w:rPr>
          <w:rFonts w:eastAsia="Calibri" w:cs="Calibri"/>
          <w:szCs w:val="22"/>
        </w:rPr>
        <w:t xml:space="preserve"> to use </w:t>
      </w:r>
      <w:r w:rsidR="0069181F">
        <w:rPr>
          <w:rFonts w:eastAsia="Calibri" w:cs="Calibri"/>
          <w:szCs w:val="22"/>
        </w:rPr>
        <w:t xml:space="preserve">for </w:t>
      </w:r>
      <w:r w:rsidR="00003197">
        <w:rPr>
          <w:rFonts w:eastAsia="Calibri" w:cs="Calibri"/>
          <w:szCs w:val="22"/>
        </w:rPr>
        <w:t xml:space="preserve">the </w:t>
      </w:r>
      <w:r w:rsidR="0069181F">
        <w:rPr>
          <w:rFonts w:eastAsia="Calibri" w:cs="Calibri"/>
          <w:szCs w:val="22"/>
        </w:rPr>
        <w:t>printer and the DRV8825 driver was the outright best option</w:t>
      </w:r>
      <w:r w:rsidR="00D93C37" w:rsidRPr="00DA5E03">
        <w:rPr>
          <w:rFonts w:eastAsia="Calibri" w:cs="Calibri"/>
          <w:szCs w:val="22"/>
        </w:rPr>
        <w:t xml:space="preserve">. </w:t>
      </w:r>
      <w:r w:rsidR="00B55A4A">
        <w:rPr>
          <w:rFonts w:eastAsia="Calibri" w:cs="Calibri"/>
          <w:szCs w:val="22"/>
        </w:rPr>
        <w:t>During this time</w:t>
      </w:r>
      <w:r w:rsidR="00F105C7">
        <w:rPr>
          <w:rFonts w:eastAsia="Calibri" w:cs="Calibri"/>
          <w:szCs w:val="22"/>
        </w:rPr>
        <w:t>,</w:t>
      </w:r>
      <w:r w:rsidR="00B55A4A">
        <w:rPr>
          <w:rFonts w:eastAsia="Calibri" w:cs="Calibri"/>
          <w:szCs w:val="22"/>
        </w:rPr>
        <w:t xml:space="preserve"> I was also working with Alina to </w:t>
      </w:r>
      <w:r w:rsidR="009B26C6">
        <w:rPr>
          <w:rFonts w:eastAsia="Calibri" w:cs="Calibri"/>
          <w:szCs w:val="22"/>
        </w:rPr>
        <w:t>develop th</w:t>
      </w:r>
      <w:r w:rsidR="00435804">
        <w:rPr>
          <w:rFonts w:eastAsia="Calibri" w:cs="Calibri"/>
          <w:szCs w:val="22"/>
        </w:rPr>
        <w:t xml:space="preserve">e framework for this report </w:t>
      </w:r>
      <w:proofErr w:type="gramStart"/>
      <w:r w:rsidR="00435804">
        <w:rPr>
          <w:rFonts w:eastAsia="Calibri" w:cs="Calibri"/>
          <w:szCs w:val="22"/>
        </w:rPr>
        <w:t>and also</w:t>
      </w:r>
      <w:proofErr w:type="gramEnd"/>
      <w:r w:rsidR="00435804">
        <w:rPr>
          <w:rFonts w:eastAsia="Calibri" w:cs="Calibri"/>
          <w:szCs w:val="22"/>
        </w:rPr>
        <w:t xml:space="preserve"> </w:t>
      </w:r>
      <w:r w:rsidR="00FE3A38">
        <w:rPr>
          <w:rFonts w:eastAsia="Calibri" w:cs="Calibri"/>
          <w:szCs w:val="22"/>
        </w:rPr>
        <w:t xml:space="preserve">worked with Samiya </w:t>
      </w:r>
      <w:r w:rsidR="000819BD">
        <w:rPr>
          <w:rFonts w:eastAsia="Calibri" w:cs="Calibri"/>
          <w:szCs w:val="22"/>
        </w:rPr>
        <w:t>on placing company orders</w:t>
      </w:r>
      <w:r w:rsidR="00C55460">
        <w:rPr>
          <w:rFonts w:eastAsia="Calibri" w:cs="Calibri"/>
          <w:szCs w:val="22"/>
        </w:rPr>
        <w:t xml:space="preserve">. </w:t>
      </w:r>
    </w:p>
    <w:p w14:paraId="57ACAA29" w14:textId="77777777" w:rsidR="00DE3043" w:rsidRPr="00132B7D" w:rsidRDefault="00DE3043" w:rsidP="0005794C">
      <w:pPr>
        <w:pStyle w:val="Heading2"/>
      </w:pPr>
      <w:bookmarkStart w:id="21" w:name="_Toc199984982"/>
      <w:r w:rsidRPr="00132B7D">
        <w:t>Introduction</w:t>
      </w:r>
      <w:bookmarkEnd w:id="21"/>
      <w:r w:rsidRPr="00132B7D">
        <w:t xml:space="preserve"> </w:t>
      </w:r>
    </w:p>
    <w:p w14:paraId="1608C981" w14:textId="77777777" w:rsidR="00DE3043" w:rsidRPr="00557CDC" w:rsidRDefault="00DE3043" w:rsidP="00DE3043">
      <w:pPr>
        <w:jc w:val="both"/>
        <w:rPr>
          <w:rFonts w:cs="Calibri"/>
          <w:szCs w:val="22"/>
        </w:rPr>
      </w:pPr>
      <w:r w:rsidRPr="00557CDC">
        <w:rPr>
          <w:rFonts w:cs="Calibri"/>
          <w:szCs w:val="22"/>
        </w:rPr>
        <w:t xml:space="preserve">The aim of this sub team was to connect the motors and electronics to the Arduino controller and use the Marlin framework to move the motors to move the mechanical parts of our design accordingly. Further work should be done on G-code conversion and on a graphical user interface to streamline the user experience instead of a command-line interface. </w:t>
      </w:r>
    </w:p>
    <w:p w14:paraId="4ABED94D" w14:textId="50EBABA9" w:rsidR="062E8C18" w:rsidRPr="00557CDC" w:rsidRDefault="58581DD1" w:rsidP="0005794C">
      <w:pPr>
        <w:pStyle w:val="Heading2"/>
        <w:rPr>
          <w:rFonts w:ascii="Calibri" w:eastAsia="Calibri" w:hAnsi="Calibri" w:cs="Calibri"/>
          <w:i/>
          <w:color w:val="CC3399"/>
          <w:sz w:val="26"/>
          <w:szCs w:val="26"/>
        </w:rPr>
      </w:pPr>
      <w:bookmarkStart w:id="22" w:name="_Toc199976471"/>
      <w:bookmarkStart w:id="23" w:name="_Toc199984983"/>
      <w:r w:rsidRPr="0005794C">
        <w:t>Design</w:t>
      </w:r>
      <w:bookmarkEnd w:id="22"/>
      <w:bookmarkEnd w:id="23"/>
    </w:p>
    <w:p w14:paraId="45F82667" w14:textId="228284E5" w:rsidR="062E8C18" w:rsidRPr="00C27127" w:rsidRDefault="02633469" w:rsidP="009E36EB">
      <w:pPr>
        <w:spacing w:line="276" w:lineRule="auto"/>
        <w:jc w:val="both"/>
        <w:rPr>
          <w:rFonts w:cs="Calibri"/>
          <w:szCs w:val="22"/>
        </w:rPr>
      </w:pPr>
      <w:r w:rsidRPr="00C27127">
        <w:rPr>
          <w:rFonts w:cs="Calibri"/>
          <w:szCs w:val="22"/>
        </w:rPr>
        <w:t xml:space="preserve">We chose to use the </w:t>
      </w:r>
      <w:r w:rsidR="0D09618F" w:rsidRPr="00C27127">
        <w:rPr>
          <w:rFonts w:cs="Calibri"/>
          <w:szCs w:val="22"/>
        </w:rPr>
        <w:t>A</w:t>
      </w:r>
      <w:r w:rsidRPr="00C27127">
        <w:rPr>
          <w:rFonts w:cs="Calibri"/>
          <w:szCs w:val="22"/>
        </w:rPr>
        <w:t>rduino Mega 2560 that was provided to us in the base kit. We had four moto</w:t>
      </w:r>
      <w:r w:rsidR="387CEE2C" w:rsidRPr="00C27127">
        <w:rPr>
          <w:rFonts w:cs="Calibri"/>
          <w:szCs w:val="22"/>
        </w:rPr>
        <w:t>r</w:t>
      </w:r>
      <w:r w:rsidRPr="00C27127">
        <w:rPr>
          <w:rFonts w:cs="Calibri"/>
          <w:szCs w:val="22"/>
        </w:rPr>
        <w:t>s to power, two for the X-Y system, one for the Z system and one for the extrus</w:t>
      </w:r>
      <w:r w:rsidR="4CE556C6" w:rsidRPr="00C27127">
        <w:rPr>
          <w:rFonts w:cs="Calibri"/>
          <w:szCs w:val="22"/>
        </w:rPr>
        <w:t>ion</w:t>
      </w:r>
      <w:r w:rsidRPr="00C27127">
        <w:rPr>
          <w:rFonts w:cs="Calibri"/>
          <w:szCs w:val="22"/>
        </w:rPr>
        <w:t xml:space="preserve"> system.</w:t>
      </w:r>
      <w:r w:rsidR="4CE556C6" w:rsidRPr="00C27127">
        <w:rPr>
          <w:rFonts w:cs="Calibri"/>
          <w:szCs w:val="22"/>
        </w:rPr>
        <w:t xml:space="preserve"> We chose to use the CNC shield V3</w:t>
      </w:r>
      <w:r w:rsidR="19405149" w:rsidRPr="00C27127">
        <w:rPr>
          <w:rFonts w:cs="Calibri"/>
          <w:szCs w:val="22"/>
        </w:rPr>
        <w:t>,</w:t>
      </w:r>
      <w:r w:rsidR="4CE556C6" w:rsidRPr="00C27127">
        <w:rPr>
          <w:rFonts w:cs="Calibri"/>
          <w:szCs w:val="22"/>
        </w:rPr>
        <w:t xml:space="preserve"> which would allow simple wiring for our DMV8825 stepper motor drivers </w:t>
      </w:r>
      <w:r w:rsidR="55B12F22" w:rsidRPr="00C27127">
        <w:rPr>
          <w:rFonts w:cs="Calibri"/>
          <w:szCs w:val="22"/>
        </w:rPr>
        <w:t xml:space="preserve">and compatibility with the </w:t>
      </w:r>
      <w:r w:rsidR="7A8ECC70" w:rsidRPr="00C27127">
        <w:rPr>
          <w:rFonts w:cs="Calibri"/>
          <w:szCs w:val="22"/>
        </w:rPr>
        <w:t>Arduino M</w:t>
      </w:r>
      <w:r w:rsidR="55B12F22" w:rsidRPr="00C27127">
        <w:rPr>
          <w:rFonts w:cs="Calibri"/>
          <w:szCs w:val="22"/>
        </w:rPr>
        <w:t>ega board.</w:t>
      </w:r>
      <w:r w:rsidR="00DA4CEC">
        <w:rPr>
          <w:rFonts w:cs="Calibri"/>
          <w:szCs w:val="22"/>
        </w:rPr>
        <w:t xml:space="preserve"> We chose to use the DMV8825 instead of </w:t>
      </w:r>
      <w:r w:rsidR="004C0C2D" w:rsidRPr="004C0C2D">
        <w:rPr>
          <w:rFonts w:cs="Calibri"/>
          <w:szCs w:val="22"/>
        </w:rPr>
        <w:t>A4988</w:t>
      </w:r>
      <w:r w:rsidR="004C0C2D">
        <w:rPr>
          <w:rFonts w:cs="Calibri"/>
          <w:szCs w:val="22"/>
        </w:rPr>
        <w:t xml:space="preserve"> stepper motor</w:t>
      </w:r>
      <w:r w:rsidR="009E412D">
        <w:rPr>
          <w:rFonts w:cs="Calibri"/>
          <w:szCs w:val="22"/>
        </w:rPr>
        <w:t xml:space="preserve"> </w:t>
      </w:r>
      <w:r w:rsidR="00422264">
        <w:rPr>
          <w:rFonts w:cs="Calibri"/>
          <w:szCs w:val="22"/>
        </w:rPr>
        <w:t>driver</w:t>
      </w:r>
      <w:r w:rsidR="00E54ADA">
        <w:rPr>
          <w:rFonts w:cs="Calibri"/>
          <w:szCs w:val="22"/>
        </w:rPr>
        <w:t>s</w:t>
      </w:r>
      <w:r w:rsidR="009E412D">
        <w:rPr>
          <w:rFonts w:cs="Calibri"/>
          <w:szCs w:val="22"/>
        </w:rPr>
        <w:t xml:space="preserve"> as it offers a higher current and voltage range</w:t>
      </w:r>
      <w:r w:rsidR="007061C5">
        <w:rPr>
          <w:rFonts w:cs="Calibri"/>
          <w:szCs w:val="22"/>
        </w:rPr>
        <w:t>,</w:t>
      </w:r>
      <w:r w:rsidR="009E412D">
        <w:rPr>
          <w:rFonts w:cs="Calibri"/>
          <w:szCs w:val="22"/>
        </w:rPr>
        <w:t xml:space="preserve"> as well as </w:t>
      </w:r>
      <w:r w:rsidR="0096408E">
        <w:rPr>
          <w:rFonts w:cs="Calibri"/>
          <w:szCs w:val="22"/>
        </w:rPr>
        <w:t xml:space="preserve">a smaller </w:t>
      </w:r>
      <w:r w:rsidR="00962E74">
        <w:rPr>
          <w:rFonts w:cs="Calibri"/>
          <w:szCs w:val="22"/>
        </w:rPr>
        <w:t>micro stepping</w:t>
      </w:r>
      <w:r w:rsidR="0096408E">
        <w:rPr>
          <w:rFonts w:cs="Calibri"/>
          <w:szCs w:val="22"/>
        </w:rPr>
        <w:t xml:space="preserve"> size</w:t>
      </w:r>
      <w:r w:rsidR="00C12EDB">
        <w:rPr>
          <w:rFonts w:cs="Calibri"/>
          <w:szCs w:val="22"/>
        </w:rPr>
        <w:t xml:space="preserve"> of 1/32 instead of 1/16 for the </w:t>
      </w:r>
      <w:r w:rsidR="00C12EDB" w:rsidRPr="00C12EDB">
        <w:rPr>
          <w:rFonts w:cs="Calibri"/>
          <w:szCs w:val="22"/>
        </w:rPr>
        <w:t>A4988</w:t>
      </w:r>
      <w:r w:rsidR="007061C5">
        <w:rPr>
          <w:rFonts w:cs="Calibri"/>
          <w:szCs w:val="22"/>
        </w:rPr>
        <w:t>,</w:t>
      </w:r>
      <w:r w:rsidR="00C12EDB">
        <w:rPr>
          <w:rFonts w:cs="Calibri"/>
          <w:szCs w:val="22"/>
        </w:rPr>
        <w:t xml:space="preserve"> allow</w:t>
      </w:r>
      <w:r w:rsidR="007061C5">
        <w:rPr>
          <w:rFonts w:cs="Calibri"/>
          <w:szCs w:val="22"/>
        </w:rPr>
        <w:t>ing</w:t>
      </w:r>
      <w:r w:rsidR="00C12EDB">
        <w:rPr>
          <w:rFonts w:cs="Calibri"/>
          <w:szCs w:val="22"/>
        </w:rPr>
        <w:t xml:space="preserve"> for more precise movement. </w:t>
      </w:r>
    </w:p>
    <w:p w14:paraId="3B7F1DBE" w14:textId="77777777" w:rsidR="00C85C6C" w:rsidRPr="00C27127" w:rsidRDefault="00C85C6C" w:rsidP="009E36EB">
      <w:pPr>
        <w:spacing w:line="276" w:lineRule="auto"/>
        <w:jc w:val="both"/>
        <w:rPr>
          <w:rFonts w:cs="Calibri"/>
          <w:szCs w:val="22"/>
        </w:rPr>
      </w:pPr>
    </w:p>
    <w:p w14:paraId="3DC6DC67" w14:textId="6A270F4D" w:rsidR="5218A6D0" w:rsidRPr="00C27127" w:rsidRDefault="5218A6D0" w:rsidP="009E36EB">
      <w:pPr>
        <w:spacing w:line="276" w:lineRule="auto"/>
        <w:jc w:val="both"/>
        <w:rPr>
          <w:rFonts w:cs="Calibri"/>
          <w:szCs w:val="22"/>
        </w:rPr>
      </w:pPr>
      <w:r w:rsidRPr="00C27127">
        <w:rPr>
          <w:rFonts w:eastAsia="Calibri" w:cs="Calibri"/>
          <w:szCs w:val="22"/>
        </w:rPr>
        <w:t xml:space="preserve">For the automation and control system of the 3D printer, we chose to use an Arduino </w:t>
      </w:r>
      <w:r w:rsidRPr="00C27127">
        <w:rPr>
          <w:rFonts w:cs="Calibri"/>
          <w:szCs w:val="22"/>
        </w:rPr>
        <w:t>Mega 2560</w:t>
      </w:r>
      <w:r w:rsidRPr="00C27127">
        <w:rPr>
          <w:rFonts w:eastAsia="Calibri" w:cs="Calibri"/>
          <w:szCs w:val="22"/>
        </w:rPr>
        <w:t xml:space="preserve"> microcontroller paired with a CNC shield, which provided a cost-effective platform for motion control. The CNC shield allowed for straightforward </w:t>
      </w:r>
      <w:r w:rsidR="0B7BC3A9" w:rsidRPr="00C27127">
        <w:rPr>
          <w:rFonts w:cs="Calibri"/>
          <w:szCs w:val="22"/>
        </w:rPr>
        <w:t>wiring</w:t>
      </w:r>
      <w:r w:rsidRPr="00C27127">
        <w:rPr>
          <w:rFonts w:eastAsia="Calibri" w:cs="Calibri"/>
          <w:szCs w:val="22"/>
        </w:rPr>
        <w:t xml:space="preserve"> with stepper motor drivers (specifically DRV8825s), </w:t>
      </w:r>
      <w:r w:rsidRPr="00C27127">
        <w:rPr>
          <w:rFonts w:eastAsia="Calibri" w:cs="Calibri"/>
          <w:szCs w:val="22"/>
        </w:rPr>
        <w:lastRenderedPageBreak/>
        <w:t xml:space="preserve">and its pin layout matched standard GRBL-compatible firmware, simplifying development. </w:t>
      </w:r>
      <w:r w:rsidR="7653C959" w:rsidRPr="00C27127">
        <w:rPr>
          <w:rFonts w:cs="Calibri"/>
          <w:szCs w:val="22"/>
        </w:rPr>
        <w:t xml:space="preserve"> </w:t>
      </w:r>
      <w:r w:rsidRPr="00C27127">
        <w:rPr>
          <w:rFonts w:eastAsia="Calibri" w:cs="Calibri"/>
          <w:szCs w:val="22"/>
        </w:rPr>
        <w:t xml:space="preserve">This choice enabled flexible control over the X, Y, and Z axes as well as the extrusion mechanism, and allowed for easy replacement or reconfiguration of individual components </w:t>
      </w:r>
      <w:r w:rsidR="1DC9EC6D" w:rsidRPr="00C27127">
        <w:rPr>
          <w:rFonts w:cs="Calibri"/>
          <w:szCs w:val="22"/>
        </w:rPr>
        <w:t xml:space="preserve">if any issues </w:t>
      </w:r>
      <w:r w:rsidR="6EC978E6" w:rsidRPr="00C27127">
        <w:rPr>
          <w:rFonts w:cs="Calibri"/>
          <w:szCs w:val="22"/>
        </w:rPr>
        <w:t>aro</w:t>
      </w:r>
      <w:r w:rsidR="1DC9EC6D" w:rsidRPr="00C27127">
        <w:rPr>
          <w:rFonts w:cs="Calibri"/>
          <w:szCs w:val="22"/>
        </w:rPr>
        <w:t>s</w:t>
      </w:r>
      <w:r w:rsidR="20C9595E" w:rsidRPr="00C27127">
        <w:rPr>
          <w:rFonts w:cs="Calibri"/>
          <w:szCs w:val="22"/>
        </w:rPr>
        <w:t>e</w:t>
      </w:r>
      <w:r w:rsidR="1DC9EC6D" w:rsidRPr="00C27127">
        <w:rPr>
          <w:rFonts w:cs="Calibri"/>
          <w:szCs w:val="22"/>
        </w:rPr>
        <w:t xml:space="preserve"> </w:t>
      </w:r>
      <w:r w:rsidRPr="00C27127">
        <w:rPr>
          <w:rFonts w:cs="Calibri"/>
          <w:szCs w:val="22"/>
        </w:rPr>
        <w:t>during testing</w:t>
      </w:r>
      <w:r w:rsidR="443F3FFA" w:rsidRPr="00C27127">
        <w:rPr>
          <w:rFonts w:cs="Calibri"/>
          <w:szCs w:val="22"/>
        </w:rPr>
        <w:t>.</w:t>
      </w:r>
    </w:p>
    <w:p w14:paraId="1B0FE4EF" w14:textId="1D86FA63" w:rsidR="5218A6D0" w:rsidRPr="00C27127" w:rsidRDefault="5218A6D0" w:rsidP="009E36EB">
      <w:pPr>
        <w:spacing w:line="276" w:lineRule="auto"/>
        <w:jc w:val="both"/>
        <w:rPr>
          <w:rFonts w:cs="Calibri"/>
          <w:szCs w:val="22"/>
        </w:rPr>
      </w:pPr>
      <w:r w:rsidRPr="00C27127">
        <w:rPr>
          <w:rFonts w:eastAsia="Calibri" w:cs="Calibri"/>
          <w:szCs w:val="22"/>
        </w:rPr>
        <w:t xml:space="preserve">We selected NEMA 17 stepper motors for their balance of torque, precision, and affordability, and configured them for </w:t>
      </w:r>
      <w:r w:rsidR="3190A182" w:rsidRPr="00C27127">
        <w:rPr>
          <w:rFonts w:cs="Calibri"/>
          <w:szCs w:val="22"/>
        </w:rPr>
        <w:t>1/32</w:t>
      </w:r>
      <w:r w:rsidRPr="00C27127">
        <w:rPr>
          <w:rFonts w:cs="Calibri"/>
          <w:szCs w:val="22"/>
        </w:rPr>
        <w:t xml:space="preserve"> </w:t>
      </w:r>
      <w:r w:rsidR="00C27127" w:rsidRPr="00C27127">
        <w:rPr>
          <w:rFonts w:cs="Calibri"/>
          <w:szCs w:val="22"/>
        </w:rPr>
        <w:t>micro</w:t>
      </w:r>
      <w:r w:rsidR="006376E0">
        <w:rPr>
          <w:rFonts w:cs="Calibri"/>
          <w:szCs w:val="22"/>
        </w:rPr>
        <w:t>-</w:t>
      </w:r>
      <w:r w:rsidR="00C27127" w:rsidRPr="00C27127">
        <w:rPr>
          <w:rFonts w:cs="Calibri"/>
          <w:szCs w:val="22"/>
        </w:rPr>
        <w:t>stepping</w:t>
      </w:r>
      <w:r w:rsidR="0041683C">
        <w:rPr>
          <w:rFonts w:cs="Calibri"/>
          <w:szCs w:val="22"/>
        </w:rPr>
        <w:t>, as aforementioned</w:t>
      </w:r>
      <w:r w:rsidR="003B5BC6">
        <w:rPr>
          <w:rFonts w:cs="Calibri"/>
          <w:szCs w:val="22"/>
        </w:rPr>
        <w:t>,</w:t>
      </w:r>
      <w:r w:rsidRPr="00C27127">
        <w:rPr>
          <w:rFonts w:cs="Calibri"/>
          <w:szCs w:val="22"/>
        </w:rPr>
        <w:t xml:space="preserve"> </w:t>
      </w:r>
      <w:r w:rsidRPr="00C27127">
        <w:rPr>
          <w:rFonts w:eastAsia="Calibri" w:cs="Calibri"/>
          <w:szCs w:val="22"/>
        </w:rPr>
        <w:t xml:space="preserve">to improve smoothness and resolution of movement. The DRV8825 drivers were set with appropriate current limits and </w:t>
      </w:r>
      <w:r w:rsidR="00C27127" w:rsidRPr="00C27127">
        <w:rPr>
          <w:rFonts w:cs="Calibri"/>
          <w:szCs w:val="22"/>
        </w:rPr>
        <w:t>micro</w:t>
      </w:r>
      <w:r w:rsidR="006376E0">
        <w:rPr>
          <w:rFonts w:cs="Calibri"/>
          <w:szCs w:val="22"/>
        </w:rPr>
        <w:t>-</w:t>
      </w:r>
      <w:r w:rsidR="00C27127" w:rsidRPr="00C27127">
        <w:rPr>
          <w:rFonts w:cs="Calibri"/>
          <w:szCs w:val="22"/>
        </w:rPr>
        <w:t>stepping</w:t>
      </w:r>
      <w:r w:rsidRPr="00C27127">
        <w:rPr>
          <w:rFonts w:eastAsia="Calibri" w:cs="Calibri"/>
          <w:szCs w:val="22"/>
        </w:rPr>
        <w:t xml:space="preserve"> modes</w:t>
      </w:r>
      <w:r w:rsidRPr="00C27127">
        <w:rPr>
          <w:rFonts w:cs="Calibri"/>
          <w:szCs w:val="22"/>
        </w:rPr>
        <w:t xml:space="preserve"> to match the requirements of our Core</w:t>
      </w:r>
      <w:r w:rsidR="00A9756F">
        <w:rPr>
          <w:rFonts w:cs="Calibri"/>
          <w:szCs w:val="22"/>
        </w:rPr>
        <w:t xml:space="preserve"> </w:t>
      </w:r>
      <w:r w:rsidR="00CB12FE">
        <w:rPr>
          <w:rFonts w:cs="Calibri"/>
          <w:szCs w:val="22"/>
        </w:rPr>
        <w:t>X-Y</w:t>
      </w:r>
      <w:r w:rsidRPr="00C27127">
        <w:rPr>
          <w:rFonts w:cs="Calibri"/>
          <w:szCs w:val="22"/>
        </w:rPr>
        <w:t xml:space="preserve"> layout</w:t>
      </w:r>
      <w:r w:rsidRPr="00C27127">
        <w:rPr>
          <w:rFonts w:eastAsia="Calibri" w:cs="Calibri"/>
          <w:szCs w:val="22"/>
        </w:rPr>
        <w:t xml:space="preserve">, which demands </w:t>
      </w:r>
      <w:r w:rsidRPr="00C27127">
        <w:rPr>
          <w:rFonts w:cs="Calibri"/>
          <w:szCs w:val="22"/>
        </w:rPr>
        <w:t>synchroni</w:t>
      </w:r>
      <w:r w:rsidR="6E020DB1" w:rsidRPr="00C27127">
        <w:rPr>
          <w:rFonts w:cs="Calibri"/>
          <w:szCs w:val="22"/>
        </w:rPr>
        <w:t>s</w:t>
      </w:r>
      <w:r w:rsidRPr="00C27127">
        <w:rPr>
          <w:rFonts w:cs="Calibri"/>
          <w:szCs w:val="22"/>
        </w:rPr>
        <w:t>ed</w:t>
      </w:r>
      <w:r w:rsidRPr="00C27127">
        <w:rPr>
          <w:rFonts w:eastAsia="Calibri" w:cs="Calibri"/>
          <w:szCs w:val="22"/>
        </w:rPr>
        <w:t xml:space="preserve"> movement of two motors for planar control. This necessitated careful consideration of motor direction, pulse timing, and step coordination, all of which were implemented through custom Arduino routines for initial testing</w:t>
      </w:r>
      <w:r w:rsidR="3ACB5E91" w:rsidRPr="00C27127">
        <w:rPr>
          <w:rFonts w:cs="Calibri"/>
          <w:szCs w:val="22"/>
        </w:rPr>
        <w:t>.</w:t>
      </w:r>
    </w:p>
    <w:p w14:paraId="48F59012" w14:textId="77777777" w:rsidR="00DE022D" w:rsidRDefault="00DE022D" w:rsidP="009E36EB">
      <w:pPr>
        <w:spacing w:line="276" w:lineRule="auto"/>
        <w:jc w:val="both"/>
        <w:rPr>
          <w:rFonts w:eastAsia="Calibri" w:cs="Calibri"/>
          <w:szCs w:val="22"/>
        </w:rPr>
      </w:pPr>
    </w:p>
    <w:p w14:paraId="3E7C06DB" w14:textId="43B5AF4E" w:rsidR="045DE8D5" w:rsidRPr="00A9756F" w:rsidRDefault="5218A6D0" w:rsidP="00A9756F">
      <w:pPr>
        <w:spacing w:line="276" w:lineRule="auto"/>
        <w:jc w:val="both"/>
        <w:rPr>
          <w:rFonts w:cs="Calibri"/>
          <w:szCs w:val="22"/>
        </w:rPr>
      </w:pPr>
      <w:r w:rsidRPr="00C27127">
        <w:rPr>
          <w:rFonts w:eastAsia="Calibri" w:cs="Calibri"/>
          <w:szCs w:val="22"/>
        </w:rPr>
        <w:t xml:space="preserve">G-code parsing and execution were planned as the backbone of the automated control system, allowing the printer to follow pre-generated toolpaths. While we considered using GRBL firmware for G-code interpretation, we ultimately began with custom Arduino code to better understand the system dynamics and retain flexibility during early development. </w:t>
      </w:r>
      <w:r w:rsidR="20998EAD" w:rsidRPr="00C27127">
        <w:rPr>
          <w:rFonts w:cs="Calibri"/>
          <w:szCs w:val="22"/>
        </w:rPr>
        <w:t>The</w:t>
      </w:r>
      <w:r w:rsidR="518FD87D" w:rsidRPr="00C27127">
        <w:rPr>
          <w:rFonts w:cs="Calibri"/>
          <w:szCs w:val="22"/>
        </w:rPr>
        <w:t xml:space="preserve">re </w:t>
      </w:r>
      <w:r w:rsidR="00063403">
        <w:rPr>
          <w:rFonts w:cs="Calibri"/>
          <w:szCs w:val="22"/>
        </w:rPr>
        <w:t>were</w:t>
      </w:r>
      <w:r w:rsidR="518FD87D" w:rsidRPr="00C27127">
        <w:rPr>
          <w:rFonts w:cs="Calibri"/>
          <w:szCs w:val="22"/>
        </w:rPr>
        <w:t xml:space="preserve"> plans to use an adapted version of </w:t>
      </w:r>
      <w:r w:rsidR="0B03D56B" w:rsidRPr="00C27127">
        <w:rPr>
          <w:rFonts w:cs="Calibri"/>
          <w:szCs w:val="22"/>
        </w:rPr>
        <w:t>the M</w:t>
      </w:r>
      <w:r w:rsidR="518FD87D" w:rsidRPr="00C27127">
        <w:rPr>
          <w:rFonts w:cs="Calibri"/>
          <w:szCs w:val="22"/>
        </w:rPr>
        <w:t>arlin software</w:t>
      </w:r>
      <w:r w:rsidR="00063403">
        <w:rPr>
          <w:rFonts w:cs="Calibri"/>
          <w:szCs w:val="22"/>
        </w:rPr>
        <w:t>,</w:t>
      </w:r>
      <w:r w:rsidR="518FD87D" w:rsidRPr="00C27127">
        <w:rPr>
          <w:rFonts w:cs="Calibri"/>
          <w:szCs w:val="22"/>
        </w:rPr>
        <w:t xml:space="preserve"> but delays in getting the motors to work ha</w:t>
      </w:r>
      <w:r w:rsidR="43B12A91" w:rsidRPr="00C27127">
        <w:rPr>
          <w:rFonts w:cs="Calibri"/>
          <w:szCs w:val="22"/>
        </w:rPr>
        <w:t>ve</w:t>
      </w:r>
      <w:r w:rsidR="518FD87D" w:rsidRPr="00C27127">
        <w:rPr>
          <w:rFonts w:cs="Calibri"/>
          <w:szCs w:val="22"/>
        </w:rPr>
        <w:t xml:space="preserve"> made this diff</w:t>
      </w:r>
      <w:r w:rsidR="1D3CF023" w:rsidRPr="00C27127">
        <w:rPr>
          <w:rFonts w:cs="Calibri"/>
          <w:szCs w:val="22"/>
        </w:rPr>
        <w:t>icult</w:t>
      </w:r>
      <w:r w:rsidR="00063403">
        <w:rPr>
          <w:rFonts w:cs="Calibri"/>
          <w:szCs w:val="22"/>
        </w:rPr>
        <w:t>.</w:t>
      </w:r>
      <w:r w:rsidR="1D3CF023" w:rsidRPr="00C27127">
        <w:rPr>
          <w:rFonts w:cs="Calibri"/>
          <w:szCs w:val="22"/>
        </w:rPr>
        <w:t xml:space="preserve"> </w:t>
      </w:r>
      <w:r w:rsidR="00063403">
        <w:rPr>
          <w:rFonts w:cs="Calibri"/>
          <w:szCs w:val="22"/>
        </w:rPr>
        <w:t>The</w:t>
      </w:r>
      <w:r w:rsidR="1D3CF023" w:rsidRPr="00C27127">
        <w:rPr>
          <w:rFonts w:cs="Calibri"/>
          <w:szCs w:val="22"/>
        </w:rPr>
        <w:t xml:space="preserve"> wiring had to be tested and functional before work on the software to run the motors could get underway.</w:t>
      </w:r>
      <w:r w:rsidR="008D536F">
        <w:rPr>
          <w:rFonts w:cs="Calibri"/>
          <w:szCs w:val="22"/>
        </w:rPr>
        <w:t xml:space="preserve"> This led us to use Universal G-code Sender</w:t>
      </w:r>
      <w:r w:rsidR="000F1F3A">
        <w:rPr>
          <w:rFonts w:cs="Calibri"/>
          <w:szCs w:val="22"/>
        </w:rPr>
        <w:t>, a</w:t>
      </w:r>
      <w:r w:rsidR="00063403">
        <w:rPr>
          <w:rFonts w:cs="Calibri"/>
          <w:szCs w:val="22"/>
        </w:rPr>
        <w:t xml:space="preserve"> simpler</w:t>
      </w:r>
      <w:r w:rsidR="000F1F3A">
        <w:rPr>
          <w:rFonts w:cs="Calibri"/>
          <w:szCs w:val="22"/>
        </w:rPr>
        <w:t xml:space="preserve"> app allowing </w:t>
      </w:r>
      <w:r w:rsidR="00B805CA">
        <w:rPr>
          <w:rFonts w:cs="Calibri"/>
          <w:szCs w:val="22"/>
        </w:rPr>
        <w:t xml:space="preserve">fine hardware control through a </w:t>
      </w:r>
      <w:r w:rsidR="00120698">
        <w:rPr>
          <w:rFonts w:cs="Calibri"/>
          <w:szCs w:val="22"/>
        </w:rPr>
        <w:t>graphical interface</w:t>
      </w:r>
      <w:r w:rsidR="00B805CA">
        <w:rPr>
          <w:rFonts w:cs="Calibri"/>
          <w:szCs w:val="22"/>
        </w:rPr>
        <w:t xml:space="preserve"> with a G-code command</w:t>
      </w:r>
      <w:r w:rsidR="00120698">
        <w:rPr>
          <w:rFonts w:cs="Calibri"/>
          <w:szCs w:val="22"/>
        </w:rPr>
        <w:t xml:space="preserve"> line, with the G-code </w:t>
      </w:r>
      <w:r w:rsidR="00B805CA">
        <w:rPr>
          <w:rFonts w:cs="Calibri"/>
          <w:szCs w:val="22"/>
        </w:rPr>
        <w:t>generated by Prusa Slicer.</w:t>
      </w:r>
    </w:p>
    <w:p w14:paraId="4CF0A901" w14:textId="77777777" w:rsidR="003B3FD4" w:rsidRDefault="003B3FD4">
      <w:pPr>
        <w:spacing w:after="160"/>
        <w:rPr>
          <w:rFonts w:eastAsia="Calibri" w:cs="Calibri"/>
          <w:color w:val="CC3399"/>
          <w:sz w:val="32"/>
          <w:szCs w:val="32"/>
        </w:rPr>
      </w:pPr>
      <w:bookmarkStart w:id="24" w:name="_Toc199976472"/>
      <w:r>
        <w:rPr>
          <w:rFonts w:eastAsia="Calibri" w:cs="Calibri"/>
          <w:color w:val="CC3399"/>
        </w:rPr>
        <w:br w:type="page"/>
      </w:r>
    </w:p>
    <w:p w14:paraId="231EFB12" w14:textId="61598B79" w:rsidR="5916C86D" w:rsidRPr="00132B7D" w:rsidRDefault="0005794C" w:rsidP="0005794C">
      <w:pPr>
        <w:pStyle w:val="Heading1"/>
      </w:pPr>
      <w:bookmarkStart w:id="25" w:name="_Toc199984984"/>
      <w:r w:rsidRPr="00132B7D">
        <w:rPr>
          <w:rStyle w:val="wacimagecontainer"/>
        </w:rPr>
        <w:lastRenderedPageBreak/>
        <w:drawing>
          <wp:anchor distT="0" distB="0" distL="114300" distR="114300" simplePos="0" relativeHeight="251658255" behindDoc="0" locked="0" layoutInCell="1" allowOverlap="1" wp14:anchorId="27DBCF58" wp14:editId="03B0188E">
            <wp:simplePos x="0" y="0"/>
            <wp:positionH relativeFrom="column">
              <wp:posOffset>4154805</wp:posOffset>
            </wp:positionH>
            <wp:positionV relativeFrom="paragraph">
              <wp:posOffset>448945</wp:posOffset>
            </wp:positionV>
            <wp:extent cx="801370" cy="225425"/>
            <wp:effectExtent l="0" t="0" r="0" b="3175"/>
            <wp:wrapSquare wrapText="bothSides"/>
            <wp:docPr id="625221284" name="Picture 5" descr="Picture 1213390280,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1213390280, Pictu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1370" cy="225425"/>
                    </a:xfrm>
                    <a:prstGeom prst="rect">
                      <a:avLst/>
                    </a:prstGeom>
                    <a:noFill/>
                    <a:ln>
                      <a:noFill/>
                    </a:ln>
                  </pic:spPr>
                </pic:pic>
              </a:graphicData>
            </a:graphic>
          </wp:anchor>
        </w:drawing>
      </w:r>
      <w:r w:rsidRPr="00132B7D">
        <w:drawing>
          <wp:anchor distT="0" distB="0" distL="114300" distR="114300" simplePos="0" relativeHeight="251658254" behindDoc="0" locked="0" layoutInCell="1" allowOverlap="1" wp14:anchorId="135ABC24" wp14:editId="7E2FFCBD">
            <wp:simplePos x="0" y="0"/>
            <wp:positionH relativeFrom="column">
              <wp:posOffset>3543935</wp:posOffset>
            </wp:positionH>
            <wp:positionV relativeFrom="paragraph">
              <wp:posOffset>467360</wp:posOffset>
            </wp:positionV>
            <wp:extent cx="541655" cy="185420"/>
            <wp:effectExtent l="0" t="0" r="4445" b="5080"/>
            <wp:wrapSquare wrapText="bothSides"/>
            <wp:docPr id="721068663" name="Picture 2" descr="Picture 204927382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2049273821, Pi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655" cy="185420"/>
                    </a:xfrm>
                    <a:prstGeom prst="rect">
                      <a:avLst/>
                    </a:prstGeom>
                    <a:noFill/>
                    <a:ln>
                      <a:noFill/>
                    </a:ln>
                  </pic:spPr>
                </pic:pic>
              </a:graphicData>
            </a:graphic>
          </wp:anchor>
        </w:drawing>
      </w:r>
      <w:r w:rsidRPr="00132B7D">
        <w:rPr>
          <w:rStyle w:val="wacimagecontainer"/>
        </w:rPr>
        <w:drawing>
          <wp:anchor distT="0" distB="0" distL="114300" distR="114300" simplePos="0" relativeHeight="251658253" behindDoc="0" locked="0" layoutInCell="1" allowOverlap="1" wp14:anchorId="21A53EF4" wp14:editId="003EC8F5">
            <wp:simplePos x="0" y="0"/>
            <wp:positionH relativeFrom="column">
              <wp:posOffset>3014345</wp:posOffset>
            </wp:positionH>
            <wp:positionV relativeFrom="paragraph">
              <wp:posOffset>467360</wp:posOffset>
            </wp:positionV>
            <wp:extent cx="428625" cy="240030"/>
            <wp:effectExtent l="0" t="0" r="3175" b="1270"/>
            <wp:wrapSquare wrapText="bothSides"/>
            <wp:docPr id="201823259" name="Picture 4" descr="Picture 13776154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137761542, Pi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625" cy="240030"/>
                    </a:xfrm>
                    <a:prstGeom prst="rect">
                      <a:avLst/>
                    </a:prstGeom>
                    <a:noFill/>
                    <a:ln>
                      <a:noFill/>
                    </a:ln>
                  </pic:spPr>
                </pic:pic>
              </a:graphicData>
            </a:graphic>
          </wp:anchor>
        </w:drawing>
      </w:r>
      <w:r w:rsidRPr="00132B7D">
        <w:rPr>
          <w:rStyle w:val="wacimagecontainer"/>
        </w:rPr>
        <w:drawing>
          <wp:anchor distT="0" distB="0" distL="114300" distR="114300" simplePos="0" relativeHeight="251658252" behindDoc="0" locked="0" layoutInCell="1" allowOverlap="1" wp14:anchorId="27AF10E9" wp14:editId="1CD3B120">
            <wp:simplePos x="0" y="0"/>
            <wp:positionH relativeFrom="column">
              <wp:posOffset>2425700</wp:posOffset>
            </wp:positionH>
            <wp:positionV relativeFrom="paragraph">
              <wp:posOffset>494030</wp:posOffset>
            </wp:positionV>
            <wp:extent cx="508000" cy="191135"/>
            <wp:effectExtent l="0" t="0" r="0" b="0"/>
            <wp:wrapSquare wrapText="bothSides"/>
            <wp:docPr id="534422993" name="Picture 3" descr="Picture 367224507,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367224507, Pi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000" cy="191135"/>
                    </a:xfrm>
                    <a:prstGeom prst="rect">
                      <a:avLst/>
                    </a:prstGeom>
                    <a:noFill/>
                    <a:ln>
                      <a:noFill/>
                    </a:ln>
                  </pic:spPr>
                </pic:pic>
              </a:graphicData>
            </a:graphic>
          </wp:anchor>
        </w:drawing>
      </w:r>
      <w:r w:rsidRPr="00132B7D">
        <w:rPr>
          <w:rStyle w:val="wacimagecontainer"/>
        </w:rPr>
        <w:drawing>
          <wp:anchor distT="0" distB="0" distL="114300" distR="114300" simplePos="0" relativeHeight="251658251" behindDoc="0" locked="0" layoutInCell="1" allowOverlap="1" wp14:anchorId="74CCD0AC" wp14:editId="176B0F06">
            <wp:simplePos x="0" y="0"/>
            <wp:positionH relativeFrom="column">
              <wp:posOffset>1850390</wp:posOffset>
            </wp:positionH>
            <wp:positionV relativeFrom="paragraph">
              <wp:posOffset>508544</wp:posOffset>
            </wp:positionV>
            <wp:extent cx="432435" cy="191770"/>
            <wp:effectExtent l="0" t="0" r="0" b="0"/>
            <wp:wrapSquare wrapText="bothSides"/>
            <wp:docPr id="2039366256" name="Picture 2" descr="Picture 121280778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1212807782, Pic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435" cy="191770"/>
                    </a:xfrm>
                    <a:prstGeom prst="rect">
                      <a:avLst/>
                    </a:prstGeom>
                    <a:noFill/>
                    <a:ln>
                      <a:noFill/>
                    </a:ln>
                  </pic:spPr>
                </pic:pic>
              </a:graphicData>
            </a:graphic>
          </wp:anchor>
        </w:drawing>
      </w:r>
      <w:r w:rsidR="5916C86D" w:rsidRPr="00132B7D">
        <w:t>Mechanism</w:t>
      </w:r>
      <w:bookmarkEnd w:id="24"/>
      <w:bookmarkEnd w:id="25"/>
    </w:p>
    <w:p w14:paraId="149B462F" w14:textId="47104160" w:rsidR="062E8C18" w:rsidRPr="00334E2F" w:rsidRDefault="00A502C2" w:rsidP="00132B7D">
      <w:pPr>
        <w:rPr>
          <w:rFonts w:eastAsia="Calibri" w:cs="Calibri"/>
          <w:color w:val="CC3399"/>
        </w:rPr>
      </w:pPr>
      <w:bookmarkStart w:id="26" w:name="_Toc199976473"/>
      <w:r>
        <w:rPr>
          <w:rStyle w:val="wacimagecontainer"/>
          <w:rFonts w:ascii="Segoe UI" w:hAnsi="Segoe UI" w:cs="Segoe UI"/>
          <w:noProof/>
          <w:color w:val="000000"/>
          <w:sz w:val="18"/>
          <w:szCs w:val="18"/>
          <w:shd w:val="clear" w:color="auto" w:fill="FFFFFF"/>
        </w:rPr>
        <w:drawing>
          <wp:anchor distT="0" distB="0" distL="114300" distR="114300" simplePos="0" relativeHeight="251658256" behindDoc="0" locked="0" layoutInCell="1" allowOverlap="1" wp14:anchorId="65ABE9DC" wp14:editId="1456618F">
            <wp:simplePos x="0" y="0"/>
            <wp:positionH relativeFrom="column">
              <wp:posOffset>1317279</wp:posOffset>
            </wp:positionH>
            <wp:positionV relativeFrom="paragraph">
              <wp:posOffset>4766</wp:posOffset>
            </wp:positionV>
            <wp:extent cx="451556" cy="178403"/>
            <wp:effectExtent l="0" t="0" r="5715" b="0"/>
            <wp:wrapSquare wrapText="bothSides"/>
            <wp:docPr id="872499413" name="Picture 1" descr="Picture 584785219,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584785219, Pictu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556" cy="178403"/>
                    </a:xfrm>
                    <a:prstGeom prst="rect">
                      <a:avLst/>
                    </a:prstGeom>
                    <a:noFill/>
                    <a:ln>
                      <a:noFill/>
                    </a:ln>
                  </pic:spPr>
                </pic:pic>
              </a:graphicData>
            </a:graphic>
          </wp:anchor>
        </w:drawing>
      </w:r>
      <w:r w:rsidR="58581DD1" w:rsidRPr="00334E2F">
        <w:rPr>
          <w:rFonts w:eastAsia="Calibri" w:cs="Calibri"/>
          <w:color w:val="CC3399"/>
        </w:rPr>
        <w:t>Members involved:</w:t>
      </w:r>
      <w:bookmarkEnd w:id="26"/>
    </w:p>
    <w:p w14:paraId="68E1E97D" w14:textId="4C18327E" w:rsidR="062E8C18" w:rsidRPr="00E43593" w:rsidRDefault="00505AAB" w:rsidP="00F92895">
      <w:pPr>
        <w:spacing w:line="276" w:lineRule="auto"/>
        <w:rPr>
          <w:rFonts w:eastAsia="Calibri"/>
        </w:rPr>
      </w:pPr>
      <w:r w:rsidRPr="00505AAB">
        <w:rPr>
          <w:rStyle w:val="Heading1Char"/>
          <w:rFonts w:ascii="Segoe UI" w:hAnsi="Segoe UI" w:cs="Segoe UI"/>
          <w:color w:val="000000"/>
          <w:sz w:val="18"/>
          <w:szCs w:val="18"/>
          <w:shd w:val="clear" w:color="auto" w:fill="FFFFFF"/>
        </w:rPr>
        <w:t xml:space="preserve"> </w:t>
      </w:r>
      <w:r w:rsidR="41538A87" w:rsidRPr="00DA5E03">
        <w:rPr>
          <w:rFonts w:eastAsia="Calibri" w:cs="Calibri"/>
          <w:b/>
          <w:szCs w:val="22"/>
        </w:rPr>
        <w:t xml:space="preserve">Sean </w:t>
      </w:r>
      <w:r w:rsidR="5AD1A775" w:rsidRPr="00DA5E03">
        <w:rPr>
          <w:rFonts w:eastAsia="Calibri" w:cs="Calibri"/>
          <w:b/>
          <w:szCs w:val="22"/>
        </w:rPr>
        <w:t>Foong</w:t>
      </w:r>
      <w:r w:rsidR="00BE0B4C" w:rsidRPr="00DA5E03">
        <w:rPr>
          <w:rFonts w:eastAsia="Calibri" w:cs="Calibri"/>
          <w:b/>
          <w:szCs w:val="22"/>
        </w:rPr>
        <w:t xml:space="preserve"> (3D </w:t>
      </w:r>
      <w:r w:rsidR="00373977">
        <w:rPr>
          <w:rFonts w:eastAsia="Calibri" w:cs="Calibri"/>
          <w:b/>
          <w:bCs/>
          <w:szCs w:val="22"/>
        </w:rPr>
        <w:t>P</w:t>
      </w:r>
      <w:r w:rsidR="00BE0B4C" w:rsidRPr="00DA5E03">
        <w:rPr>
          <w:rFonts w:eastAsia="Calibri" w:cs="Calibri"/>
          <w:b/>
          <w:bCs/>
          <w:szCs w:val="22"/>
        </w:rPr>
        <w:t xml:space="preserve">rinting </w:t>
      </w:r>
      <w:r w:rsidR="00373977">
        <w:rPr>
          <w:rFonts w:eastAsia="Calibri" w:cs="Calibri"/>
          <w:b/>
          <w:bCs/>
          <w:szCs w:val="22"/>
        </w:rPr>
        <w:t>E</w:t>
      </w:r>
      <w:r w:rsidR="00BE0B4C" w:rsidRPr="00DA5E03">
        <w:rPr>
          <w:rFonts w:eastAsia="Calibri" w:cs="Calibri"/>
          <w:b/>
          <w:bCs/>
          <w:szCs w:val="22"/>
        </w:rPr>
        <w:t>ngineer</w:t>
      </w:r>
      <w:r w:rsidR="00BE0B4C" w:rsidRPr="00DA5E03">
        <w:rPr>
          <w:rFonts w:eastAsia="Calibri" w:cs="Calibri"/>
          <w:b/>
          <w:szCs w:val="22"/>
        </w:rPr>
        <w:t>)</w:t>
      </w:r>
      <w:r w:rsidR="00FA5850" w:rsidRPr="00DA5E03">
        <w:rPr>
          <w:rFonts w:eastAsia="Calibri" w:cs="Calibri"/>
          <w:b/>
          <w:szCs w:val="22"/>
        </w:rPr>
        <w:t xml:space="preserve"> </w:t>
      </w:r>
      <w:r w:rsidR="41538A87" w:rsidRPr="00DA5E03">
        <w:rPr>
          <w:rFonts w:eastAsia="Calibri" w:cs="Calibri"/>
          <w:szCs w:val="22"/>
        </w:rPr>
        <w:t xml:space="preserve">- </w:t>
      </w:r>
      <w:r w:rsidR="09A0A243" w:rsidRPr="00DA5E03">
        <w:rPr>
          <w:rFonts w:eastAsia="Calibri" w:cs="Calibri"/>
          <w:szCs w:val="22"/>
        </w:rPr>
        <w:t>I</w:t>
      </w:r>
      <w:r w:rsidR="00DA5E03" w:rsidRPr="00DA5E03">
        <w:rPr>
          <w:rFonts w:eastAsia="Calibri" w:cs="Calibri"/>
          <w:szCs w:val="22"/>
        </w:rPr>
        <w:t xml:space="preserve"> redesign</w:t>
      </w:r>
      <w:r w:rsidR="0055211E">
        <w:rPr>
          <w:rFonts w:eastAsia="Calibri" w:cs="Calibri"/>
          <w:szCs w:val="22"/>
        </w:rPr>
        <w:t>ed</w:t>
      </w:r>
      <w:r w:rsidR="5FAA9EFF" w:rsidRPr="00DA5E03">
        <w:rPr>
          <w:rFonts w:eastAsia="Calibri" w:cs="Calibri"/>
          <w:szCs w:val="22"/>
        </w:rPr>
        <w:t xml:space="preserve"> our 3D printer’s extrusion mechanism, </w:t>
      </w:r>
      <w:r w:rsidR="00DA5E03" w:rsidRPr="00DA5E03">
        <w:rPr>
          <w:rFonts w:eastAsia="Calibri" w:cs="Calibri"/>
          <w:szCs w:val="22"/>
        </w:rPr>
        <w:t>transitioning from</w:t>
      </w:r>
      <w:r w:rsidR="5FAA9EFF" w:rsidRPr="00DA5E03">
        <w:rPr>
          <w:rFonts w:eastAsia="Calibri" w:cs="Calibri"/>
          <w:szCs w:val="22"/>
        </w:rPr>
        <w:t xml:space="preserve"> the </w:t>
      </w:r>
      <w:r w:rsidR="00DA5E03" w:rsidRPr="00DA5E03">
        <w:rPr>
          <w:rFonts w:eastAsia="Calibri" w:cs="Calibri"/>
          <w:szCs w:val="22"/>
        </w:rPr>
        <w:t xml:space="preserve">original </w:t>
      </w:r>
      <w:r w:rsidR="5FAA9EFF" w:rsidRPr="00DA5E03">
        <w:rPr>
          <w:rFonts w:eastAsia="Calibri" w:cs="Calibri"/>
          <w:szCs w:val="22"/>
        </w:rPr>
        <w:t xml:space="preserve">screw-driven system </w:t>
      </w:r>
      <w:r w:rsidR="00DA5E03" w:rsidRPr="00DA5E03">
        <w:rPr>
          <w:rFonts w:eastAsia="Calibri" w:cs="Calibri"/>
          <w:szCs w:val="22"/>
        </w:rPr>
        <w:t xml:space="preserve">to </w:t>
      </w:r>
      <w:r w:rsidR="5FAA9EFF" w:rsidRPr="00DA5E03">
        <w:rPr>
          <w:rFonts w:eastAsia="Calibri" w:cs="Calibri"/>
          <w:szCs w:val="22"/>
        </w:rPr>
        <w:t xml:space="preserve">a plunge-based </w:t>
      </w:r>
      <w:r w:rsidR="00DA5E03" w:rsidRPr="00DA5E03">
        <w:rPr>
          <w:rFonts w:eastAsia="Calibri" w:cs="Calibri"/>
          <w:szCs w:val="22"/>
        </w:rPr>
        <w:t>design.</w:t>
      </w:r>
      <w:r w:rsidR="5FAA9EFF" w:rsidRPr="00DA5E03">
        <w:rPr>
          <w:rFonts w:eastAsia="Calibri" w:cs="Calibri"/>
          <w:szCs w:val="22"/>
        </w:rPr>
        <w:t xml:space="preserve"> The previous </w:t>
      </w:r>
      <w:r w:rsidR="00DA5E03" w:rsidRPr="00DA5E03">
        <w:rPr>
          <w:rFonts w:eastAsia="Calibri" w:cs="Calibri"/>
          <w:szCs w:val="22"/>
        </w:rPr>
        <w:t>mechanism resulted in substantial</w:t>
      </w:r>
      <w:r w:rsidR="5FAA9EFF" w:rsidRPr="00DA5E03">
        <w:rPr>
          <w:rFonts w:eastAsia="Calibri" w:cs="Calibri"/>
          <w:szCs w:val="22"/>
        </w:rPr>
        <w:t xml:space="preserve"> slurry waste</w:t>
      </w:r>
      <w:r w:rsidR="00F742BF" w:rsidRPr="00DA5E03">
        <w:rPr>
          <w:rFonts w:eastAsia="Calibri" w:cs="Calibri"/>
          <w:szCs w:val="22"/>
        </w:rPr>
        <w:t xml:space="preserve"> due to a </w:t>
      </w:r>
      <w:r w:rsidR="00E83824" w:rsidRPr="00DA5E03">
        <w:rPr>
          <w:rFonts w:eastAsia="Calibri" w:cs="Calibri"/>
          <w:szCs w:val="22"/>
        </w:rPr>
        <w:t xml:space="preserve">gap at the bottom of the </w:t>
      </w:r>
      <w:r w:rsidR="00DA5E03" w:rsidRPr="00DA5E03">
        <w:rPr>
          <w:rFonts w:eastAsia="Calibri" w:cs="Calibri"/>
          <w:szCs w:val="22"/>
        </w:rPr>
        <w:t xml:space="preserve">extrusion </w:t>
      </w:r>
      <w:r w:rsidR="003A3F92" w:rsidRPr="00DA5E03">
        <w:rPr>
          <w:rFonts w:eastAsia="Calibri" w:cs="Calibri"/>
          <w:szCs w:val="22"/>
        </w:rPr>
        <w:t>cylinder</w:t>
      </w:r>
      <w:r w:rsidR="5FAA9EFF" w:rsidRPr="00DA5E03">
        <w:rPr>
          <w:rFonts w:eastAsia="Calibri" w:cs="Calibri"/>
          <w:szCs w:val="22"/>
        </w:rPr>
        <w:t xml:space="preserve">, which </w:t>
      </w:r>
      <w:r w:rsidR="00DA5E03" w:rsidRPr="00DA5E03">
        <w:rPr>
          <w:rFonts w:eastAsia="Calibri" w:cs="Calibri"/>
          <w:szCs w:val="22"/>
        </w:rPr>
        <w:t>misaligned</w:t>
      </w:r>
      <w:r w:rsidR="5FAA9EFF" w:rsidRPr="00DA5E03">
        <w:rPr>
          <w:rFonts w:eastAsia="Calibri" w:cs="Calibri"/>
          <w:szCs w:val="22"/>
        </w:rPr>
        <w:t xml:space="preserve"> with our sustainability </w:t>
      </w:r>
      <w:r w:rsidR="00DA5E03" w:rsidRPr="00DA5E03">
        <w:rPr>
          <w:rFonts w:eastAsia="Calibri" w:cs="Calibri"/>
          <w:szCs w:val="22"/>
        </w:rPr>
        <w:t xml:space="preserve">objectives. The </w:t>
      </w:r>
      <w:r w:rsidR="5FAA9EFF" w:rsidRPr="00DA5E03">
        <w:rPr>
          <w:rFonts w:eastAsia="Calibri" w:cs="Calibri"/>
          <w:szCs w:val="22"/>
        </w:rPr>
        <w:t xml:space="preserve">new plunge mechanism </w:t>
      </w:r>
      <w:r w:rsidR="00DA5E03" w:rsidRPr="00DA5E03">
        <w:rPr>
          <w:rFonts w:eastAsia="Calibri" w:cs="Calibri"/>
          <w:szCs w:val="22"/>
        </w:rPr>
        <w:t xml:space="preserve">features a significantly </w:t>
      </w:r>
      <w:r w:rsidR="70AA4EA6" w:rsidRPr="00DA5E03">
        <w:rPr>
          <w:rFonts w:eastAsia="Calibri" w:cs="Calibri"/>
          <w:szCs w:val="22"/>
        </w:rPr>
        <w:t xml:space="preserve">simpler </w:t>
      </w:r>
      <w:r w:rsidR="004B5E58">
        <w:rPr>
          <w:rFonts w:eastAsia="Calibri" w:cs="Calibri"/>
          <w:szCs w:val="22"/>
        </w:rPr>
        <w:t>design</w:t>
      </w:r>
      <w:r w:rsidR="00DA5E03" w:rsidRPr="00DA5E03">
        <w:rPr>
          <w:rFonts w:eastAsia="Calibri" w:cs="Calibri"/>
          <w:szCs w:val="22"/>
        </w:rPr>
        <w:t xml:space="preserve"> and greatly reduces material</w:t>
      </w:r>
      <w:r w:rsidR="5FAA9EFF" w:rsidRPr="00DA5E03">
        <w:rPr>
          <w:rFonts w:eastAsia="Calibri" w:cs="Calibri"/>
          <w:szCs w:val="22"/>
        </w:rPr>
        <w:t xml:space="preserve"> </w:t>
      </w:r>
      <w:r w:rsidR="1C38A840" w:rsidRPr="00DA5E03">
        <w:rPr>
          <w:rFonts w:eastAsia="Calibri" w:cs="Calibri"/>
          <w:szCs w:val="22"/>
        </w:rPr>
        <w:t>waste</w:t>
      </w:r>
      <w:r w:rsidR="5FAA9EFF" w:rsidRPr="00DA5E03">
        <w:rPr>
          <w:rFonts w:eastAsia="Calibri" w:cs="Calibri"/>
          <w:szCs w:val="22"/>
        </w:rPr>
        <w:t xml:space="preserve">. </w:t>
      </w:r>
      <w:r w:rsidR="00DA5E03" w:rsidRPr="00DA5E03">
        <w:rPr>
          <w:rFonts w:eastAsia="Calibri" w:cs="Calibri"/>
          <w:szCs w:val="22"/>
        </w:rPr>
        <w:t>Following the decision to fix the plunge mechanism in place</w:t>
      </w:r>
      <w:r w:rsidR="00A16DA0">
        <w:rPr>
          <w:rFonts w:eastAsia="Calibri" w:cs="Calibri"/>
          <w:szCs w:val="22"/>
        </w:rPr>
        <w:t xml:space="preserve">, </w:t>
      </w:r>
      <w:r w:rsidR="00DA5E03" w:rsidRPr="00DA5E03">
        <w:rPr>
          <w:rFonts w:eastAsia="Calibri" w:cs="Calibri"/>
          <w:szCs w:val="22"/>
        </w:rPr>
        <w:t>rather than allow it to move along the Z-axis</w:t>
      </w:r>
      <w:r w:rsidR="00A16DA0">
        <w:rPr>
          <w:rFonts w:eastAsia="Calibri" w:cs="Calibri"/>
          <w:szCs w:val="22"/>
        </w:rPr>
        <w:t xml:space="preserve">, </w:t>
      </w:r>
      <w:r w:rsidR="00DA5E03" w:rsidRPr="00DA5E03">
        <w:rPr>
          <w:rFonts w:eastAsia="Calibri" w:cs="Calibri"/>
          <w:szCs w:val="22"/>
        </w:rPr>
        <w:t xml:space="preserve">I designed a compatible nozzle to be attached effectively with the component developed by the Z-axis subgroup. As part of the overall redesign, I also implemented several adjustments to account for inconsistencies in our 3D printing </w:t>
      </w:r>
      <w:r w:rsidR="00953ADA">
        <w:rPr>
          <w:rFonts w:eastAsia="Calibri" w:cs="Calibri"/>
          <w:szCs w:val="22"/>
        </w:rPr>
        <w:t>tolerances</w:t>
      </w:r>
      <w:r w:rsidR="00A20A73">
        <w:rPr>
          <w:rFonts w:eastAsia="Calibri" w:cs="Calibri"/>
          <w:szCs w:val="22"/>
        </w:rPr>
        <w:t xml:space="preserve"> due to a faulty </w:t>
      </w:r>
      <w:r w:rsidR="002F1F44">
        <w:rPr>
          <w:rFonts w:eastAsia="Calibri" w:cs="Calibri"/>
          <w:szCs w:val="22"/>
        </w:rPr>
        <w:t>printer</w:t>
      </w:r>
      <w:r w:rsidR="00DA5E03" w:rsidRPr="00DA5E03">
        <w:rPr>
          <w:rFonts w:eastAsia="Calibri" w:cs="Calibri"/>
          <w:szCs w:val="22"/>
        </w:rPr>
        <w:t>. In addition, I</w:t>
      </w:r>
      <w:r w:rsidR="00E03927" w:rsidRPr="00DA5E03">
        <w:rPr>
          <w:rFonts w:eastAsia="Calibri" w:cs="Calibri"/>
          <w:szCs w:val="22"/>
        </w:rPr>
        <w:t xml:space="preserve"> repurposed a previous</w:t>
      </w:r>
      <w:r w:rsidR="000B61BA" w:rsidRPr="00DA5E03">
        <w:rPr>
          <w:rFonts w:eastAsia="Calibri" w:cs="Calibri"/>
          <w:szCs w:val="22"/>
        </w:rPr>
        <w:t>ly</w:t>
      </w:r>
      <w:r w:rsidR="00E03927" w:rsidRPr="00DA5E03">
        <w:rPr>
          <w:rFonts w:eastAsia="Calibri" w:cs="Calibri"/>
          <w:szCs w:val="22"/>
        </w:rPr>
        <w:t xml:space="preserve"> </w:t>
      </w:r>
      <w:r w:rsidR="00DA5E03" w:rsidRPr="00DA5E03">
        <w:rPr>
          <w:rFonts w:eastAsia="Calibri" w:cs="Calibri"/>
          <w:szCs w:val="22"/>
        </w:rPr>
        <w:t xml:space="preserve">created </w:t>
      </w:r>
      <w:r w:rsidR="00890580" w:rsidRPr="00DA5E03">
        <w:rPr>
          <w:rFonts w:eastAsia="Calibri" w:cs="Calibri"/>
          <w:szCs w:val="22"/>
        </w:rPr>
        <w:t>kinematic arm</w:t>
      </w:r>
      <w:r w:rsidR="00A327B6" w:rsidRPr="00DA5E03">
        <w:rPr>
          <w:rFonts w:eastAsia="Calibri" w:cs="Calibri"/>
          <w:szCs w:val="22"/>
        </w:rPr>
        <w:t xml:space="preserve"> </w:t>
      </w:r>
      <w:r w:rsidR="00757F42" w:rsidRPr="00DA5E03">
        <w:rPr>
          <w:rFonts w:eastAsia="Calibri" w:cs="Calibri"/>
          <w:szCs w:val="22"/>
        </w:rPr>
        <w:t xml:space="preserve">sketch </w:t>
      </w:r>
      <w:r w:rsidR="00600C02" w:rsidRPr="00DA5E03">
        <w:rPr>
          <w:rFonts w:eastAsia="Calibri" w:cs="Calibri"/>
          <w:szCs w:val="22"/>
        </w:rPr>
        <w:t xml:space="preserve">into </w:t>
      </w:r>
      <w:r w:rsidR="00DA5E03" w:rsidRPr="00DA5E03">
        <w:rPr>
          <w:rFonts w:eastAsia="Calibri" w:cs="Calibri"/>
          <w:szCs w:val="22"/>
        </w:rPr>
        <w:t xml:space="preserve">a lightweight </w:t>
      </w:r>
      <w:r w:rsidR="004A663C" w:rsidRPr="00DA5E03">
        <w:rPr>
          <w:rFonts w:eastAsia="Calibri" w:cs="Calibri"/>
          <w:szCs w:val="22"/>
        </w:rPr>
        <w:t xml:space="preserve">syringe </w:t>
      </w:r>
      <w:r w:rsidR="00DA5E03" w:rsidRPr="00DA5E03">
        <w:rPr>
          <w:rFonts w:eastAsia="Calibri" w:cs="Calibri"/>
          <w:szCs w:val="22"/>
        </w:rPr>
        <w:t>mount for integration with</w:t>
      </w:r>
      <w:r w:rsidR="00C041D1" w:rsidRPr="00DA5E03">
        <w:rPr>
          <w:rFonts w:eastAsia="Calibri" w:cs="Calibri"/>
          <w:szCs w:val="22"/>
        </w:rPr>
        <w:t xml:space="preserve"> the </w:t>
      </w:r>
      <w:r w:rsidR="008C69CA" w:rsidRPr="00DA5E03">
        <w:rPr>
          <w:rFonts w:eastAsia="Calibri" w:cs="Calibri"/>
          <w:szCs w:val="22"/>
        </w:rPr>
        <w:t>main</w:t>
      </w:r>
      <w:r w:rsidR="00C041D1" w:rsidRPr="00DA5E03">
        <w:rPr>
          <w:rFonts w:eastAsia="Calibri" w:cs="Calibri"/>
          <w:szCs w:val="22"/>
        </w:rPr>
        <w:t>frame.</w:t>
      </w:r>
      <w:r w:rsidR="008C69CA" w:rsidRPr="00DA5E03">
        <w:rPr>
          <w:rFonts w:eastAsia="Calibri" w:cs="Calibri"/>
          <w:szCs w:val="22"/>
        </w:rPr>
        <w:t xml:space="preserve"> This </w:t>
      </w:r>
      <w:r w:rsidR="00DA5E03" w:rsidRPr="00DA5E03">
        <w:rPr>
          <w:rFonts w:eastAsia="Calibri" w:cs="Calibri"/>
          <w:szCs w:val="22"/>
        </w:rPr>
        <w:t>solution was</w:t>
      </w:r>
      <w:r w:rsidR="008D33A7" w:rsidRPr="00DA5E03">
        <w:rPr>
          <w:rFonts w:eastAsia="Calibri" w:cs="Calibri"/>
          <w:szCs w:val="22"/>
        </w:rPr>
        <w:t xml:space="preserve"> </w:t>
      </w:r>
      <w:r w:rsidR="002D2B3B" w:rsidRPr="00DA5E03">
        <w:rPr>
          <w:rFonts w:eastAsia="Calibri" w:cs="Calibri"/>
          <w:szCs w:val="22"/>
        </w:rPr>
        <w:t>chosen</w:t>
      </w:r>
      <w:r w:rsidR="00275FE2" w:rsidRPr="00DA5E03">
        <w:rPr>
          <w:rFonts w:eastAsia="Calibri" w:cs="Calibri"/>
          <w:szCs w:val="22"/>
        </w:rPr>
        <w:t xml:space="preserve"> </w:t>
      </w:r>
      <w:r w:rsidR="00DA5E03" w:rsidRPr="00DA5E03">
        <w:rPr>
          <w:rFonts w:eastAsia="Calibri" w:cs="Calibri"/>
          <w:szCs w:val="22"/>
        </w:rPr>
        <w:t xml:space="preserve">for </w:t>
      </w:r>
      <w:r w:rsidR="00275FE2" w:rsidRPr="00DA5E03">
        <w:rPr>
          <w:rFonts w:eastAsia="Calibri" w:cs="Calibri"/>
          <w:szCs w:val="22"/>
        </w:rPr>
        <w:t xml:space="preserve">its </w:t>
      </w:r>
      <w:r w:rsidR="00DA5E03" w:rsidRPr="00DA5E03">
        <w:rPr>
          <w:rFonts w:eastAsia="Calibri" w:cs="Calibri"/>
          <w:szCs w:val="22"/>
        </w:rPr>
        <w:t xml:space="preserve">mechanical </w:t>
      </w:r>
      <w:r w:rsidR="00275FE2" w:rsidRPr="00DA5E03">
        <w:rPr>
          <w:rFonts w:eastAsia="Calibri" w:cs="Calibri"/>
          <w:szCs w:val="22"/>
        </w:rPr>
        <w:t>simplicity</w:t>
      </w:r>
      <w:r w:rsidR="5FAA9EFF" w:rsidRPr="00DA5E03">
        <w:rPr>
          <w:rFonts w:eastAsia="Calibri" w:cs="Calibri"/>
          <w:szCs w:val="22"/>
        </w:rPr>
        <w:t xml:space="preserve"> </w:t>
      </w:r>
      <w:r w:rsidR="00C64626" w:rsidRPr="00DA5E03">
        <w:rPr>
          <w:rFonts w:eastAsia="Calibri" w:cs="Calibri"/>
          <w:szCs w:val="22"/>
        </w:rPr>
        <w:t xml:space="preserve">and </w:t>
      </w:r>
      <w:r w:rsidR="00F26C30" w:rsidRPr="7EF2260A">
        <w:rPr>
          <w:rFonts w:eastAsia="Calibri" w:cs="Calibri"/>
          <w:szCs w:val="22"/>
        </w:rPr>
        <w:t>favourable</w:t>
      </w:r>
      <w:r w:rsidR="00DA5E03" w:rsidRPr="00DA5E03">
        <w:rPr>
          <w:rFonts w:eastAsia="Calibri" w:cs="Calibri"/>
          <w:szCs w:val="22"/>
        </w:rPr>
        <w:t xml:space="preserve"> </w:t>
      </w:r>
      <w:r w:rsidR="00C64626" w:rsidRPr="00DA5E03">
        <w:rPr>
          <w:rFonts w:eastAsia="Calibri" w:cs="Calibri"/>
          <w:szCs w:val="22"/>
        </w:rPr>
        <w:t xml:space="preserve">weight </w:t>
      </w:r>
      <w:r w:rsidR="00DA5E03" w:rsidRPr="00DA5E03">
        <w:rPr>
          <w:rFonts w:eastAsia="Calibri" w:cs="Calibri"/>
          <w:szCs w:val="22"/>
        </w:rPr>
        <w:t>distribution. With the extrusion mechanism completed ahead of schedule, I have since redirected my efforts toward supporting the development of other subsystems, including automation and X</w:t>
      </w:r>
      <w:r w:rsidR="00891D18">
        <w:rPr>
          <w:rFonts w:eastAsia="Calibri" w:cs="Calibri"/>
          <w:szCs w:val="22"/>
        </w:rPr>
        <w:t>-</w:t>
      </w:r>
      <w:r w:rsidR="00DA5E03" w:rsidRPr="00DA5E03">
        <w:rPr>
          <w:rFonts w:eastAsia="Calibri" w:cs="Calibri"/>
          <w:szCs w:val="22"/>
        </w:rPr>
        <w:t>Y coordinate control. The next phase</w:t>
      </w:r>
      <w:r w:rsidR="5FAA9EFF" w:rsidRPr="00DA5E03">
        <w:rPr>
          <w:rFonts w:eastAsia="Calibri" w:cs="Calibri"/>
          <w:szCs w:val="22"/>
        </w:rPr>
        <w:t xml:space="preserve"> will </w:t>
      </w:r>
      <w:r w:rsidR="00DA5E03" w:rsidRPr="00DA5E03">
        <w:rPr>
          <w:rFonts w:eastAsia="Calibri" w:cs="Calibri"/>
          <w:szCs w:val="22"/>
        </w:rPr>
        <w:t>involve</w:t>
      </w:r>
      <w:r w:rsidR="5FAA9EFF" w:rsidRPr="00DA5E03">
        <w:rPr>
          <w:rFonts w:eastAsia="Calibri" w:cs="Calibri"/>
          <w:szCs w:val="22"/>
        </w:rPr>
        <w:t xml:space="preserve"> performance testing and </w:t>
      </w:r>
      <w:r w:rsidR="00DA5E03" w:rsidRPr="00DA5E03">
        <w:rPr>
          <w:rFonts w:eastAsia="Calibri" w:cs="Calibri"/>
          <w:szCs w:val="22"/>
        </w:rPr>
        <w:t xml:space="preserve">targeted </w:t>
      </w:r>
      <w:r w:rsidR="5FAA9EFF" w:rsidRPr="00DA5E03">
        <w:rPr>
          <w:rFonts w:eastAsia="Calibri" w:cs="Calibri"/>
          <w:szCs w:val="22"/>
        </w:rPr>
        <w:t xml:space="preserve">refinements to </w:t>
      </w:r>
      <w:r w:rsidR="00DA5E03" w:rsidRPr="00DA5E03">
        <w:rPr>
          <w:rFonts w:eastAsia="Calibri" w:cs="Calibri"/>
          <w:szCs w:val="22"/>
        </w:rPr>
        <w:t>further enhance</w:t>
      </w:r>
      <w:r w:rsidR="2537E06E" w:rsidRPr="00DA5E03">
        <w:rPr>
          <w:rFonts w:eastAsia="Calibri" w:cs="Calibri"/>
          <w:szCs w:val="22"/>
        </w:rPr>
        <w:t xml:space="preserve"> printing </w:t>
      </w:r>
      <w:r w:rsidR="00DA5E03" w:rsidRPr="00DA5E03">
        <w:rPr>
          <w:rFonts w:eastAsia="Calibri" w:cs="Calibri"/>
          <w:szCs w:val="22"/>
        </w:rPr>
        <w:t xml:space="preserve">precision, </w:t>
      </w:r>
      <w:r w:rsidR="2537E06E" w:rsidRPr="00DA5E03">
        <w:rPr>
          <w:rFonts w:eastAsia="Calibri" w:cs="Calibri"/>
          <w:szCs w:val="22"/>
        </w:rPr>
        <w:t>stability</w:t>
      </w:r>
      <w:r w:rsidR="00DA5E03" w:rsidRPr="00DA5E03">
        <w:rPr>
          <w:rFonts w:eastAsia="Calibri" w:cs="Calibri"/>
          <w:szCs w:val="22"/>
        </w:rPr>
        <w:t>,</w:t>
      </w:r>
      <w:r w:rsidR="2537E06E" w:rsidRPr="00DA5E03">
        <w:rPr>
          <w:rFonts w:eastAsia="Calibri" w:cs="Calibri"/>
          <w:szCs w:val="22"/>
        </w:rPr>
        <w:t xml:space="preserve"> and </w:t>
      </w:r>
      <w:r w:rsidR="00DA5E03" w:rsidRPr="00DA5E03">
        <w:rPr>
          <w:rFonts w:eastAsia="Calibri" w:cs="Calibri"/>
          <w:szCs w:val="22"/>
        </w:rPr>
        <w:t xml:space="preserve">overall </w:t>
      </w:r>
      <w:r w:rsidR="2537E06E" w:rsidRPr="00DA5E03">
        <w:rPr>
          <w:rFonts w:eastAsia="Calibri" w:cs="Calibri"/>
          <w:szCs w:val="22"/>
        </w:rPr>
        <w:t>efficiency.</w:t>
      </w:r>
    </w:p>
    <w:p w14:paraId="0316A224" w14:textId="77777777" w:rsidR="00EC1D6A" w:rsidRPr="00DA5E03" w:rsidRDefault="00EC1D6A" w:rsidP="00E032F1">
      <w:pPr>
        <w:spacing w:line="276" w:lineRule="auto"/>
        <w:jc w:val="both"/>
        <w:rPr>
          <w:rFonts w:eastAsia="Calibri" w:cs="Calibri"/>
          <w:szCs w:val="22"/>
        </w:rPr>
      </w:pPr>
    </w:p>
    <w:p w14:paraId="0C1B1915" w14:textId="1BAC408B" w:rsidR="50029FF7" w:rsidRDefault="483F056E" w:rsidP="00E032F1">
      <w:pPr>
        <w:spacing w:before="240" w:after="240" w:line="276" w:lineRule="auto"/>
        <w:jc w:val="both"/>
        <w:rPr>
          <w:rFonts w:eastAsia="Calibri" w:cs="Calibri"/>
          <w:szCs w:val="22"/>
        </w:rPr>
      </w:pPr>
      <w:r w:rsidRPr="00DA5E03">
        <w:rPr>
          <w:rFonts w:eastAsia="Calibri" w:cs="Calibri"/>
          <w:b/>
          <w:szCs w:val="22"/>
        </w:rPr>
        <w:t xml:space="preserve">Llio </w:t>
      </w:r>
      <w:r w:rsidR="52F1D46B" w:rsidRPr="00DA5E03">
        <w:rPr>
          <w:rFonts w:eastAsia="Calibri" w:cs="Calibri"/>
          <w:b/>
          <w:szCs w:val="22"/>
        </w:rPr>
        <w:t>Mutembo</w:t>
      </w:r>
      <w:r w:rsidR="000C5803" w:rsidRPr="00DA5E03">
        <w:rPr>
          <w:rFonts w:eastAsia="Calibri" w:cs="Calibri"/>
          <w:b/>
          <w:szCs w:val="22"/>
        </w:rPr>
        <w:t xml:space="preserve"> </w:t>
      </w:r>
      <w:r w:rsidR="0046135B" w:rsidRPr="00DA5E03">
        <w:rPr>
          <w:rFonts w:eastAsia="Calibri" w:cs="Calibri"/>
          <w:b/>
          <w:szCs w:val="22"/>
        </w:rPr>
        <w:t xml:space="preserve">(Deputy Chief Engineer) </w:t>
      </w:r>
      <w:r w:rsidRPr="00DA5E03">
        <w:rPr>
          <w:rFonts w:eastAsia="Calibri" w:cs="Calibri"/>
          <w:szCs w:val="22"/>
        </w:rPr>
        <w:t xml:space="preserve">- </w:t>
      </w:r>
      <w:r w:rsidR="5E48F109" w:rsidRPr="00DA5E03">
        <w:rPr>
          <w:rFonts w:eastAsia="Calibri" w:cs="Calibri"/>
          <w:szCs w:val="22"/>
        </w:rPr>
        <w:t xml:space="preserve">I have been responsible for creating the parts list and production </w:t>
      </w:r>
      <w:r w:rsidR="7E836D41" w:rsidRPr="00DA5E03">
        <w:rPr>
          <w:rFonts w:eastAsia="Calibri" w:cs="Calibri"/>
          <w:szCs w:val="22"/>
        </w:rPr>
        <w:t>record</w:t>
      </w:r>
      <w:r w:rsidR="5E48F109" w:rsidRPr="00DA5E03">
        <w:rPr>
          <w:rFonts w:eastAsia="Calibri" w:cs="Calibri"/>
          <w:szCs w:val="22"/>
        </w:rPr>
        <w:t xml:space="preserve"> for the printer; ensuring all components </w:t>
      </w:r>
      <w:r w:rsidR="1DE23C98" w:rsidRPr="00DA5E03">
        <w:rPr>
          <w:rFonts w:eastAsia="Calibri" w:cs="Calibri"/>
          <w:szCs w:val="22"/>
        </w:rPr>
        <w:t>past and present</w:t>
      </w:r>
      <w:r w:rsidR="5E48F109" w:rsidRPr="00DA5E03">
        <w:rPr>
          <w:rFonts w:eastAsia="Calibri" w:cs="Calibri"/>
          <w:szCs w:val="22"/>
        </w:rPr>
        <w:t xml:space="preserve"> are accounted for and aligned with our design requirements. </w:t>
      </w:r>
      <w:r w:rsidR="6225A5A3" w:rsidRPr="00DA5E03">
        <w:rPr>
          <w:rFonts w:eastAsia="Calibri" w:cs="Calibri"/>
          <w:szCs w:val="22"/>
        </w:rPr>
        <w:t xml:space="preserve">This required a methodical approach to documentation, regular communication with the teams, and careful version control to avoid discrepancies. </w:t>
      </w:r>
      <w:r w:rsidR="5E48F109" w:rsidRPr="00DA5E03">
        <w:rPr>
          <w:rFonts w:eastAsia="Calibri" w:cs="Calibri"/>
          <w:szCs w:val="22"/>
        </w:rPr>
        <w:t xml:space="preserve">I also carried out research into cooling solutions to maintain consistent operating temperatures. </w:t>
      </w:r>
      <w:r w:rsidR="5CD9712E" w:rsidRPr="00DA5E03">
        <w:rPr>
          <w:rFonts w:eastAsia="Calibri" w:cs="Calibri"/>
          <w:szCs w:val="22"/>
        </w:rPr>
        <w:t>Using thorough cost analysis</w:t>
      </w:r>
      <w:r w:rsidR="48C673A6" w:rsidRPr="00DA5E03">
        <w:rPr>
          <w:rFonts w:eastAsia="Calibri" w:cs="Calibri"/>
          <w:szCs w:val="22"/>
        </w:rPr>
        <w:t xml:space="preserve"> along and spec analysis to predict operating temperatures concepts have been made but not yet implemented. Some of these include</w:t>
      </w:r>
      <w:r w:rsidR="1D9CACB5" w:rsidRPr="00DA5E03">
        <w:rPr>
          <w:rFonts w:eastAsia="Calibri" w:cs="Calibri"/>
          <w:szCs w:val="22"/>
        </w:rPr>
        <w:t xml:space="preserve"> the use of</w:t>
      </w:r>
      <w:r w:rsidR="5CD9712E" w:rsidRPr="00DA5E03">
        <w:rPr>
          <w:rFonts w:eastAsia="Calibri" w:cs="Calibri"/>
          <w:szCs w:val="22"/>
        </w:rPr>
        <w:t xml:space="preserve"> concepts </w:t>
      </w:r>
      <w:r w:rsidR="5ED49A6E" w:rsidRPr="00DA5E03">
        <w:rPr>
          <w:rFonts w:eastAsia="Calibri" w:cs="Calibri"/>
          <w:szCs w:val="22"/>
        </w:rPr>
        <w:t>that</w:t>
      </w:r>
      <w:r w:rsidR="5CD9712E" w:rsidRPr="00DA5E03">
        <w:rPr>
          <w:rFonts w:eastAsia="Calibri" w:cs="Calibri"/>
          <w:szCs w:val="22"/>
        </w:rPr>
        <w:t xml:space="preserve"> </w:t>
      </w:r>
      <w:r w:rsidR="3432B011" w:rsidRPr="00DA5E03">
        <w:rPr>
          <w:rFonts w:eastAsia="Calibri" w:cs="Calibri"/>
          <w:szCs w:val="22"/>
        </w:rPr>
        <w:t>have</w:t>
      </w:r>
      <w:r w:rsidR="5CD9712E" w:rsidRPr="00DA5E03">
        <w:rPr>
          <w:rFonts w:eastAsia="Calibri" w:cs="Calibri"/>
          <w:szCs w:val="22"/>
        </w:rPr>
        <w:t xml:space="preserve"> yet to be implemented.</w:t>
      </w:r>
      <w:r w:rsidR="5E48F109" w:rsidRPr="00DA5E03">
        <w:rPr>
          <w:rFonts w:eastAsia="Calibri" w:cs="Calibri"/>
          <w:szCs w:val="22"/>
        </w:rPr>
        <w:t xml:space="preserve"> Additionally, I supported the extrusion system development by helping resolve minor issues, such as identifying the most effective adhesives compatible with PLA for secure, leak-free assembly.</w:t>
      </w:r>
    </w:p>
    <w:p w14:paraId="65929B18" w14:textId="77777777" w:rsidR="00EC1D6A" w:rsidRPr="00DA5E03" w:rsidRDefault="00EC1D6A" w:rsidP="00E032F1">
      <w:pPr>
        <w:spacing w:before="240" w:after="240" w:line="276" w:lineRule="auto"/>
        <w:jc w:val="both"/>
        <w:rPr>
          <w:rFonts w:eastAsia="Calibri" w:cs="Calibri"/>
          <w:szCs w:val="22"/>
        </w:rPr>
      </w:pPr>
    </w:p>
    <w:p w14:paraId="3554060C" w14:textId="145CEC1E" w:rsidR="1437B643" w:rsidRDefault="1437B643" w:rsidP="00E032F1">
      <w:pPr>
        <w:spacing w:line="276" w:lineRule="auto"/>
        <w:rPr>
          <w:rFonts w:eastAsia="Calibri" w:cs="Calibri"/>
          <w:szCs w:val="22"/>
        </w:rPr>
      </w:pPr>
      <w:r w:rsidRPr="178426B7">
        <w:rPr>
          <w:rFonts w:eastAsia="Calibri" w:cs="Calibri"/>
          <w:b/>
          <w:szCs w:val="22"/>
        </w:rPr>
        <w:t>Asher Trueman (Chief Engineer</w:t>
      </w:r>
      <w:r w:rsidR="77265692" w:rsidRPr="178426B7">
        <w:rPr>
          <w:rFonts w:eastAsia="Calibri" w:cs="Calibri"/>
          <w:b/>
          <w:szCs w:val="22"/>
        </w:rPr>
        <w:t>, Laser Cutter</w:t>
      </w:r>
      <w:r w:rsidRPr="178426B7">
        <w:rPr>
          <w:rFonts w:eastAsia="Calibri" w:cs="Calibri"/>
          <w:b/>
          <w:szCs w:val="22"/>
        </w:rPr>
        <w:t xml:space="preserve">) - </w:t>
      </w:r>
      <w:r w:rsidR="64784414" w:rsidRPr="178426B7">
        <w:rPr>
          <w:rFonts w:eastAsia="Calibri" w:cs="Calibri"/>
          <w:szCs w:val="22"/>
        </w:rPr>
        <w:t>I began</w:t>
      </w:r>
      <w:r w:rsidR="6D8AE93F" w:rsidRPr="178426B7">
        <w:rPr>
          <w:rFonts w:eastAsia="Calibri" w:cs="Calibri"/>
          <w:szCs w:val="22"/>
        </w:rPr>
        <w:t xml:space="preserve"> the project</w:t>
      </w:r>
      <w:r w:rsidR="64784414" w:rsidRPr="178426B7">
        <w:rPr>
          <w:rFonts w:eastAsia="Calibri" w:cs="Calibri"/>
          <w:szCs w:val="22"/>
        </w:rPr>
        <w:t xml:space="preserve"> focusing</w:t>
      </w:r>
      <w:r w:rsidR="24DFB64E" w:rsidRPr="178426B7">
        <w:rPr>
          <w:rFonts w:eastAsia="Calibri" w:cs="Calibri"/>
          <w:szCs w:val="22"/>
        </w:rPr>
        <w:t xml:space="preserve"> on </w:t>
      </w:r>
      <w:r w:rsidR="64784414" w:rsidRPr="178426B7">
        <w:rPr>
          <w:rFonts w:eastAsia="Calibri" w:cs="Calibri"/>
          <w:szCs w:val="22"/>
        </w:rPr>
        <w:t>research for the</w:t>
      </w:r>
      <w:r w:rsidR="24DFB64E" w:rsidRPr="178426B7">
        <w:rPr>
          <w:rFonts w:eastAsia="Calibri" w:cs="Calibri"/>
          <w:szCs w:val="22"/>
        </w:rPr>
        <w:t xml:space="preserve"> movement mechanism</w:t>
      </w:r>
      <w:r w:rsidR="64784414" w:rsidRPr="178426B7">
        <w:rPr>
          <w:rFonts w:eastAsia="Calibri" w:cs="Calibri"/>
          <w:szCs w:val="22"/>
        </w:rPr>
        <w:t>, as well as the creation</w:t>
      </w:r>
      <w:r w:rsidR="6D8AE93F" w:rsidRPr="178426B7">
        <w:rPr>
          <w:rFonts w:eastAsia="Calibri" w:cs="Calibri"/>
          <w:szCs w:val="22"/>
        </w:rPr>
        <w:t xml:space="preserve"> of the </w:t>
      </w:r>
      <w:r w:rsidR="64784414" w:rsidRPr="178426B7">
        <w:rPr>
          <w:rFonts w:eastAsia="Calibri" w:cs="Calibri"/>
          <w:szCs w:val="22"/>
        </w:rPr>
        <w:t>first Gantt chart. Since then</w:t>
      </w:r>
      <w:r w:rsidR="6D8AE93F" w:rsidRPr="178426B7">
        <w:rPr>
          <w:rFonts w:eastAsia="Calibri" w:cs="Calibri"/>
          <w:szCs w:val="22"/>
        </w:rPr>
        <w:t xml:space="preserve">, </w:t>
      </w:r>
      <w:r w:rsidR="24DFB64E" w:rsidRPr="178426B7">
        <w:rPr>
          <w:rFonts w:eastAsia="Calibri" w:cs="Calibri"/>
          <w:szCs w:val="22"/>
        </w:rPr>
        <w:t xml:space="preserve">I have </w:t>
      </w:r>
      <w:r w:rsidR="64784414" w:rsidRPr="178426B7">
        <w:rPr>
          <w:rFonts w:eastAsia="Calibri" w:cs="Calibri"/>
          <w:szCs w:val="22"/>
        </w:rPr>
        <w:t xml:space="preserve">shifted </w:t>
      </w:r>
      <w:r w:rsidR="6825E465" w:rsidRPr="178426B7">
        <w:rPr>
          <w:rFonts w:eastAsia="Calibri" w:cs="Calibri"/>
          <w:szCs w:val="22"/>
        </w:rPr>
        <w:t xml:space="preserve">my </w:t>
      </w:r>
      <w:r w:rsidR="64784414" w:rsidRPr="178426B7">
        <w:rPr>
          <w:rFonts w:eastAsia="Calibri" w:cs="Calibri"/>
          <w:szCs w:val="22"/>
        </w:rPr>
        <w:t>attention</w:t>
      </w:r>
      <w:r w:rsidR="24DFB64E" w:rsidRPr="178426B7">
        <w:rPr>
          <w:rFonts w:eastAsia="Calibri" w:cs="Calibri"/>
          <w:szCs w:val="22"/>
        </w:rPr>
        <w:t xml:space="preserve"> </w:t>
      </w:r>
      <w:r w:rsidR="792DA4A9" w:rsidRPr="178426B7">
        <w:rPr>
          <w:rFonts w:eastAsia="Calibri" w:cs="Calibri"/>
          <w:szCs w:val="22"/>
        </w:rPr>
        <w:t xml:space="preserve">purely to </w:t>
      </w:r>
      <w:r w:rsidR="24DFB64E" w:rsidRPr="178426B7">
        <w:rPr>
          <w:rFonts w:eastAsia="Calibri" w:cs="Calibri"/>
          <w:szCs w:val="22"/>
        </w:rPr>
        <w:t xml:space="preserve">the design and </w:t>
      </w:r>
      <w:r w:rsidR="792DA4A9" w:rsidRPr="178426B7">
        <w:rPr>
          <w:rFonts w:eastAsia="Calibri" w:cs="Calibri"/>
          <w:szCs w:val="22"/>
        </w:rPr>
        <w:t>construction</w:t>
      </w:r>
      <w:r w:rsidR="24DFB64E" w:rsidRPr="178426B7">
        <w:rPr>
          <w:rFonts w:eastAsia="Calibri" w:cs="Calibri"/>
          <w:szCs w:val="22"/>
        </w:rPr>
        <w:t xml:space="preserve"> of the X-Y movement mechanism. </w:t>
      </w:r>
      <w:r w:rsidR="3FD4DEC7" w:rsidRPr="178426B7">
        <w:rPr>
          <w:rFonts w:eastAsia="Calibri" w:cs="Calibri"/>
          <w:szCs w:val="22"/>
        </w:rPr>
        <w:t xml:space="preserve">Although the way the printer head moves via the pulley system is a standard 3D printer design, the </w:t>
      </w:r>
      <w:r w:rsidR="32A744B1" w:rsidRPr="178426B7">
        <w:rPr>
          <w:rFonts w:eastAsia="Calibri" w:cs="Calibri"/>
          <w:szCs w:val="22"/>
        </w:rPr>
        <w:t xml:space="preserve">structure and design of all components is original. </w:t>
      </w:r>
      <w:r w:rsidR="07C8D852" w:rsidRPr="178426B7">
        <w:rPr>
          <w:rFonts w:eastAsia="Calibri" w:cs="Calibri"/>
          <w:szCs w:val="22"/>
        </w:rPr>
        <w:t xml:space="preserve">I have designed this system throughout the project, refining specific components multiple times to perfect the mechanism. </w:t>
      </w:r>
      <w:r w:rsidR="5C7B30FA" w:rsidRPr="178426B7">
        <w:rPr>
          <w:rFonts w:eastAsia="Calibri" w:cs="Calibri"/>
          <w:szCs w:val="22"/>
        </w:rPr>
        <w:t xml:space="preserve">This has mostly been done through CAD, with all components of the X-Y system being 3D printed apart from the aluminium rods, timing belts and belt idlers. </w:t>
      </w:r>
      <w:r w:rsidR="07C8D852" w:rsidRPr="178426B7">
        <w:rPr>
          <w:rFonts w:eastAsia="Calibri" w:cs="Calibri"/>
          <w:szCs w:val="22"/>
        </w:rPr>
        <w:t xml:space="preserve">The print head has </w:t>
      </w:r>
      <w:r w:rsidR="5C783EDC" w:rsidRPr="178426B7">
        <w:rPr>
          <w:rFonts w:eastAsia="Calibri" w:cs="Calibri"/>
          <w:szCs w:val="22"/>
        </w:rPr>
        <w:t xml:space="preserve">run into a few issues that required changing of the design: </w:t>
      </w:r>
      <w:r w:rsidR="027DCCB1" w:rsidRPr="178426B7">
        <w:rPr>
          <w:rFonts w:eastAsia="Calibri" w:cs="Calibri"/>
          <w:szCs w:val="22"/>
        </w:rPr>
        <w:lastRenderedPageBreak/>
        <w:t xml:space="preserve">tolerance issues relating to the fit of the belt, clearance issues with the print bed, and uneven height with the rest of the system. </w:t>
      </w:r>
      <w:r w:rsidR="239DDBD8" w:rsidRPr="178426B7">
        <w:rPr>
          <w:rFonts w:eastAsia="Calibri" w:cs="Calibri"/>
          <w:szCs w:val="22"/>
        </w:rPr>
        <w:t xml:space="preserve">In each instance, I changed the design and reprinted. </w:t>
      </w:r>
      <w:r w:rsidR="4502E554" w:rsidRPr="178426B7">
        <w:rPr>
          <w:rFonts w:eastAsia="Calibri" w:cs="Calibri"/>
          <w:szCs w:val="22"/>
        </w:rPr>
        <w:t xml:space="preserve">The printer head also required careful communication with the extrusion team, as the tubing holding the ceramic filament and the print nozzle </w:t>
      </w:r>
      <w:r w:rsidR="003525FF">
        <w:rPr>
          <w:rFonts w:eastAsia="Calibri" w:cs="Calibri"/>
          <w:szCs w:val="22"/>
        </w:rPr>
        <w:t>is</w:t>
      </w:r>
      <w:r w:rsidR="239DDBD8" w:rsidRPr="178426B7">
        <w:rPr>
          <w:rFonts w:eastAsia="Calibri" w:cs="Calibri"/>
          <w:szCs w:val="22"/>
        </w:rPr>
        <w:t xml:space="preserve"> </w:t>
      </w:r>
      <w:r w:rsidR="4502E554" w:rsidRPr="178426B7">
        <w:rPr>
          <w:rFonts w:eastAsia="Calibri" w:cs="Calibri"/>
          <w:szCs w:val="22"/>
        </w:rPr>
        <w:t>housed on the print head.</w:t>
      </w:r>
      <w:r w:rsidR="239DDBD8" w:rsidRPr="178426B7">
        <w:rPr>
          <w:rFonts w:eastAsia="Calibri" w:cs="Calibri"/>
          <w:szCs w:val="22"/>
        </w:rPr>
        <w:t xml:space="preserve"> Additionally, the sliding rod connectors on either side of the mechanism </w:t>
      </w:r>
      <w:r w:rsidR="167D9189" w:rsidRPr="178426B7">
        <w:rPr>
          <w:rFonts w:eastAsia="Calibri" w:cs="Calibri"/>
          <w:szCs w:val="22"/>
        </w:rPr>
        <w:t xml:space="preserve">ran into an issue where the pulley system applied too much force to the rods </w:t>
      </w:r>
      <w:r w:rsidR="003525FF">
        <w:rPr>
          <w:rFonts w:eastAsia="Calibri" w:cs="Calibri"/>
          <w:szCs w:val="22"/>
        </w:rPr>
        <w:t xml:space="preserve">to which </w:t>
      </w:r>
      <w:r w:rsidR="167D9189" w:rsidRPr="178426B7">
        <w:rPr>
          <w:rFonts w:eastAsia="Calibri" w:cs="Calibri"/>
          <w:szCs w:val="22"/>
        </w:rPr>
        <w:t xml:space="preserve">the belt idlers </w:t>
      </w:r>
      <w:r w:rsidR="003525FF">
        <w:rPr>
          <w:rFonts w:eastAsia="Calibri" w:cs="Calibri"/>
          <w:szCs w:val="22"/>
        </w:rPr>
        <w:t xml:space="preserve">were </w:t>
      </w:r>
      <w:r w:rsidR="167D9189" w:rsidRPr="178426B7">
        <w:rPr>
          <w:rFonts w:eastAsia="Calibri" w:cs="Calibri"/>
          <w:szCs w:val="22"/>
        </w:rPr>
        <w:t xml:space="preserve">attached. This required redesigning the component, including the development of a </w:t>
      </w:r>
      <w:r w:rsidR="60194F8A" w:rsidRPr="178426B7">
        <w:rPr>
          <w:rFonts w:eastAsia="Calibri" w:cs="Calibri"/>
          <w:szCs w:val="22"/>
        </w:rPr>
        <w:t xml:space="preserve">way the rods would not break under load. Ultimately, long rods were printed separately and glued into </w:t>
      </w:r>
      <w:r w:rsidR="73B5342A" w:rsidRPr="178426B7">
        <w:rPr>
          <w:rFonts w:eastAsia="Calibri" w:cs="Calibri"/>
          <w:szCs w:val="22"/>
        </w:rPr>
        <w:t xml:space="preserve">holes added to the connectors. </w:t>
      </w:r>
      <w:r w:rsidR="169040BC" w:rsidRPr="178426B7">
        <w:rPr>
          <w:rFonts w:eastAsia="Calibri" w:cs="Calibri"/>
          <w:szCs w:val="22"/>
        </w:rPr>
        <w:t xml:space="preserve">Ensuring that the tolerances for the sliding parts (print head, rod connectors in one direction) were sufficiently smooth also required refining and oiling. </w:t>
      </w:r>
      <w:r w:rsidR="2B67809E" w:rsidRPr="178426B7">
        <w:rPr>
          <w:rFonts w:eastAsia="Calibri" w:cs="Calibri"/>
          <w:szCs w:val="22"/>
        </w:rPr>
        <w:t xml:space="preserve">As the laser cutting engineer, I have also been tasked with cutting the sides of the frame. As chief engineer, </w:t>
      </w:r>
      <w:r w:rsidR="4949A5AF" w:rsidRPr="178426B7">
        <w:rPr>
          <w:rFonts w:eastAsia="Calibri" w:cs="Calibri"/>
          <w:szCs w:val="22"/>
        </w:rPr>
        <w:t xml:space="preserve">apart from the standard tasks I have also </w:t>
      </w:r>
      <w:r w:rsidR="3C8F6BF1" w:rsidRPr="178426B7">
        <w:rPr>
          <w:rFonts w:eastAsia="Calibri" w:cs="Calibri"/>
          <w:szCs w:val="22"/>
        </w:rPr>
        <w:t>helped fix issues with the extruding mechanism. Ultim</w:t>
      </w:r>
      <w:r w:rsidR="6707D3D6" w:rsidRPr="178426B7">
        <w:rPr>
          <w:rFonts w:eastAsia="Calibri" w:cs="Calibri"/>
          <w:szCs w:val="22"/>
        </w:rPr>
        <w:t xml:space="preserve">ately, my main </w:t>
      </w:r>
      <w:r w:rsidR="1ADD5EAE" w:rsidRPr="178426B7">
        <w:rPr>
          <w:rFonts w:eastAsia="Calibri" w:cs="Calibri"/>
          <w:szCs w:val="22"/>
        </w:rPr>
        <w:t>contributions</w:t>
      </w:r>
      <w:r w:rsidR="3C8F6BF1" w:rsidRPr="178426B7">
        <w:rPr>
          <w:rFonts w:eastAsia="Calibri" w:cs="Calibri"/>
          <w:szCs w:val="22"/>
        </w:rPr>
        <w:t xml:space="preserve"> have </w:t>
      </w:r>
      <w:r w:rsidR="6707D3D6" w:rsidRPr="178426B7">
        <w:rPr>
          <w:rFonts w:eastAsia="Calibri" w:cs="Calibri"/>
          <w:szCs w:val="22"/>
        </w:rPr>
        <w:t xml:space="preserve">been </w:t>
      </w:r>
      <w:r w:rsidR="3C8F6BF1" w:rsidRPr="178426B7">
        <w:rPr>
          <w:rFonts w:eastAsia="Calibri" w:cs="Calibri"/>
          <w:szCs w:val="22"/>
        </w:rPr>
        <w:t>design</w:t>
      </w:r>
      <w:r w:rsidR="6BA98C52" w:rsidRPr="178426B7">
        <w:rPr>
          <w:rFonts w:eastAsia="Calibri" w:cs="Calibri"/>
          <w:szCs w:val="22"/>
        </w:rPr>
        <w:t>ing,</w:t>
      </w:r>
      <w:r w:rsidR="3C8F6BF1" w:rsidRPr="178426B7">
        <w:rPr>
          <w:rFonts w:eastAsia="Calibri" w:cs="Calibri"/>
          <w:szCs w:val="22"/>
        </w:rPr>
        <w:t xml:space="preserve"> refin</w:t>
      </w:r>
      <w:r w:rsidR="4506C09D" w:rsidRPr="178426B7">
        <w:rPr>
          <w:rFonts w:eastAsia="Calibri" w:cs="Calibri"/>
          <w:szCs w:val="22"/>
        </w:rPr>
        <w:t>ing</w:t>
      </w:r>
      <w:r w:rsidR="3C8F6BF1" w:rsidRPr="178426B7">
        <w:rPr>
          <w:rFonts w:eastAsia="Calibri" w:cs="Calibri"/>
          <w:szCs w:val="22"/>
        </w:rPr>
        <w:t xml:space="preserve"> and buil</w:t>
      </w:r>
      <w:r w:rsidR="17C5FC87" w:rsidRPr="178426B7">
        <w:rPr>
          <w:rFonts w:eastAsia="Calibri" w:cs="Calibri"/>
          <w:szCs w:val="22"/>
        </w:rPr>
        <w:t>ding</w:t>
      </w:r>
      <w:r w:rsidR="3C8F6BF1" w:rsidRPr="178426B7">
        <w:rPr>
          <w:rFonts w:eastAsia="Calibri" w:cs="Calibri"/>
          <w:szCs w:val="22"/>
        </w:rPr>
        <w:t xml:space="preserve"> the X-Y movement mechanism. </w:t>
      </w:r>
    </w:p>
    <w:p w14:paraId="350A9A1B" w14:textId="29D226DA" w:rsidR="7BC2816A" w:rsidRDefault="7BC2816A" w:rsidP="00E032F1">
      <w:pPr>
        <w:spacing w:line="276" w:lineRule="auto"/>
        <w:rPr>
          <w:rFonts w:eastAsia="Calibri" w:cs="Calibri"/>
          <w:szCs w:val="22"/>
        </w:rPr>
      </w:pPr>
    </w:p>
    <w:p w14:paraId="6BB0EB7B" w14:textId="3B246E07" w:rsidR="00D25432" w:rsidRDefault="707D8E33" w:rsidP="00E032F1">
      <w:pPr>
        <w:spacing w:line="276" w:lineRule="auto"/>
        <w:rPr>
          <w:rFonts w:eastAsia="Calibri" w:cs="Calibri"/>
          <w:szCs w:val="22"/>
        </w:rPr>
      </w:pPr>
      <w:r w:rsidRPr="00DA5E03">
        <w:rPr>
          <w:rFonts w:eastAsia="Calibri" w:cs="Calibri"/>
          <w:b/>
          <w:szCs w:val="22"/>
        </w:rPr>
        <w:t xml:space="preserve">Kevin </w:t>
      </w:r>
      <w:r w:rsidR="5F462BC1" w:rsidRPr="00DA5E03">
        <w:rPr>
          <w:rFonts w:eastAsia="Calibri" w:cs="Calibri"/>
          <w:b/>
          <w:szCs w:val="22"/>
        </w:rPr>
        <w:t>Han</w:t>
      </w:r>
      <w:r w:rsidR="00DB526D" w:rsidRPr="00DA5E03">
        <w:rPr>
          <w:rFonts w:eastAsia="Calibri" w:cs="Calibri"/>
          <w:b/>
          <w:szCs w:val="22"/>
        </w:rPr>
        <w:t xml:space="preserve"> (Deputy Director) </w:t>
      </w:r>
      <w:r w:rsidR="00BE1075" w:rsidRPr="00DA5E03">
        <w:rPr>
          <w:rFonts w:eastAsia="Calibri" w:cs="Calibri"/>
          <w:szCs w:val="22"/>
        </w:rPr>
        <w:t xml:space="preserve">– </w:t>
      </w:r>
      <w:r w:rsidR="00D25432" w:rsidRPr="00D25432">
        <w:rPr>
          <w:rFonts w:eastAsia="Calibri" w:cs="Calibri"/>
          <w:szCs w:val="22"/>
        </w:rPr>
        <w:t>My contribution to the X-Y movement mechanism, in collaboration with Asher (Chief Engineer), involved researching and selecting the most suitable belt idlers for our design. I also worked on determining the most space-efficient positioning of the idlers to ensure smooth mechanical movement and minimi</w:t>
      </w:r>
      <w:r w:rsidR="00D25432">
        <w:rPr>
          <w:rFonts w:eastAsia="Calibri" w:cs="Calibri"/>
          <w:szCs w:val="22"/>
        </w:rPr>
        <w:t>s</w:t>
      </w:r>
      <w:r w:rsidR="00D25432" w:rsidRPr="00D25432">
        <w:rPr>
          <w:rFonts w:eastAsia="Calibri" w:cs="Calibri"/>
          <w:szCs w:val="22"/>
        </w:rPr>
        <w:t>e the risk of belt entanglement. Additionally, I researched and tested different types of lubrication for the printer head's movement along the rods. This led to the decision to use oil instead of grease, despite the potential mess, as grease tends to accumulate at the interface between the print head and the rods. Before conducting this research, I had to address the challenge of fitting the rods into the print head, as dimensional inconsistencies often occur during the 3D printing process. These efforts helped eliminate the jerky movement of the print head, which could otherwise affect the overall print quality. Furthermore, I assisted other subgroups with various tasks, including metal cutting for the rods and main frame, and assembling parts of the frame structure.</w:t>
      </w:r>
    </w:p>
    <w:p w14:paraId="02D2A30E" w14:textId="4A9B4D4E" w:rsidR="00361316" w:rsidRDefault="00361316" w:rsidP="00E032F1">
      <w:pPr>
        <w:spacing w:line="276" w:lineRule="auto"/>
        <w:rPr>
          <w:rFonts w:eastAsia="Calibri" w:cs="Calibri"/>
          <w:szCs w:val="22"/>
        </w:rPr>
      </w:pPr>
    </w:p>
    <w:p w14:paraId="64FB5444" w14:textId="77777777" w:rsidR="00C97614" w:rsidRPr="00DA5E03" w:rsidRDefault="0054063E" w:rsidP="00E032F1">
      <w:pPr>
        <w:spacing w:line="276" w:lineRule="auto"/>
        <w:rPr>
          <w:rFonts w:eastAsia="Calibri" w:cs="Calibri"/>
          <w:szCs w:val="22"/>
        </w:rPr>
      </w:pPr>
      <w:r w:rsidRPr="00DA5E03">
        <w:rPr>
          <w:rFonts w:eastAsia="Calibri" w:cs="Calibri"/>
          <w:b/>
          <w:szCs w:val="22"/>
        </w:rPr>
        <w:t>Max Tan</w:t>
      </w:r>
      <w:r w:rsidRPr="00DA5E03">
        <w:rPr>
          <w:rFonts w:eastAsia="Calibri" w:cs="Calibri"/>
          <w:szCs w:val="22"/>
        </w:rPr>
        <w:t xml:space="preserve"> </w:t>
      </w:r>
      <w:r w:rsidR="00D96D35" w:rsidRPr="00DA5E03">
        <w:rPr>
          <w:rFonts w:eastAsia="Calibri" w:cs="Calibri"/>
          <w:b/>
          <w:szCs w:val="22"/>
        </w:rPr>
        <w:t xml:space="preserve">(Chief of Production) </w:t>
      </w:r>
      <w:r w:rsidR="00462C43" w:rsidRPr="00DA5E03">
        <w:rPr>
          <w:rFonts w:eastAsia="Calibri" w:cs="Calibri"/>
          <w:szCs w:val="22"/>
        </w:rPr>
        <w:t>–</w:t>
      </w:r>
      <w:r w:rsidRPr="00DA5E03">
        <w:rPr>
          <w:rFonts w:eastAsia="Calibri" w:cs="Calibri"/>
          <w:szCs w:val="22"/>
        </w:rPr>
        <w:t xml:space="preserve"> </w:t>
      </w:r>
      <w:r w:rsidR="00C97614" w:rsidRPr="00DA5E03">
        <w:rPr>
          <w:rFonts w:eastAsia="Calibri" w:cs="Calibri"/>
          <w:szCs w:val="22"/>
        </w:rPr>
        <w:t xml:space="preserve">At the beginning of the project, I contributed to creating and assembling the part lists and production </w:t>
      </w:r>
      <w:r w:rsidR="368B6902" w:rsidRPr="00DA5E03">
        <w:rPr>
          <w:rFonts w:eastAsia="Calibri" w:cs="Calibri"/>
          <w:szCs w:val="22"/>
        </w:rPr>
        <w:t>lists</w:t>
      </w:r>
      <w:r w:rsidR="00C97614" w:rsidRPr="00DA5E03">
        <w:rPr>
          <w:rFonts w:eastAsia="Calibri" w:cs="Calibri"/>
          <w:szCs w:val="22"/>
        </w:rPr>
        <w:t>. As the project progressed, I shifted my focus to redesigning and finalizing the movement mechanism along the Z-axis.</w:t>
      </w:r>
      <w:r w:rsidR="00A645FA" w:rsidRPr="00DA5E03">
        <w:rPr>
          <w:rFonts w:eastAsia="Calibri" w:cs="Calibri"/>
          <w:szCs w:val="22"/>
        </w:rPr>
        <w:t xml:space="preserve"> </w:t>
      </w:r>
      <w:r w:rsidR="00C97614" w:rsidRPr="00DA5E03">
        <w:rPr>
          <w:rFonts w:eastAsia="Calibri" w:cs="Calibri"/>
          <w:szCs w:val="22"/>
        </w:rPr>
        <w:t>In the initial design, we employed a system that included ball bearings, gears, and a belt to drive the lead screw. However, this approach increased both the cost and the complexity of the system, leading to reliability concerns. To simplify the design and enhance reliability, I replaced the previous mechanism with a shaft coupler that directly connects the lead screw to the motor. This change significantly reduced uncertainty and streamlined the assembly process.</w:t>
      </w:r>
      <w:r w:rsidR="00A645FA" w:rsidRPr="00DA5E03">
        <w:rPr>
          <w:rFonts w:eastAsia="Calibri" w:cs="Calibri"/>
          <w:szCs w:val="22"/>
        </w:rPr>
        <w:t xml:space="preserve"> </w:t>
      </w:r>
      <w:r w:rsidR="00C97614" w:rsidRPr="00DA5E03">
        <w:rPr>
          <w:rFonts w:eastAsia="Calibri" w:cs="Calibri"/>
          <w:szCs w:val="22"/>
        </w:rPr>
        <w:t xml:space="preserve">Due to the limited space available on the CNC shield, only one motor could be allocated for the Z-axis. As a result, the kinematic arm supporting the print bed also had to be redesigned. I proposed a Y-shaped design: the tip of the "Y" is mounted into the </w:t>
      </w:r>
      <w:r w:rsidR="5E90324D" w:rsidRPr="5858E20F">
        <w:rPr>
          <w:rFonts w:eastAsia="Calibri" w:cs="Calibri"/>
          <w:szCs w:val="22"/>
        </w:rPr>
        <w:t>aluminium</w:t>
      </w:r>
      <w:r w:rsidR="00C97614" w:rsidRPr="00DA5E03">
        <w:rPr>
          <w:rFonts w:eastAsia="Calibri" w:cs="Calibri"/>
          <w:szCs w:val="22"/>
        </w:rPr>
        <w:t xml:space="preserve"> beam and is allowed to move freely, while the bottom is attached to the ball screw. This configuration provides structural rigidity and reduces the number of additional components required, making the design more cost-effective and mechanically </w:t>
      </w:r>
      <w:r w:rsidR="00A47075" w:rsidRPr="00DA5E03">
        <w:rPr>
          <w:rFonts w:eastAsia="Calibri" w:cs="Calibri"/>
          <w:szCs w:val="22"/>
        </w:rPr>
        <w:t>efficient. The</w:t>
      </w:r>
      <w:r w:rsidR="00C97614" w:rsidRPr="00DA5E03">
        <w:rPr>
          <w:rFonts w:eastAsia="Calibri" w:cs="Calibri"/>
          <w:szCs w:val="22"/>
        </w:rPr>
        <w:t xml:space="preserve"> next </w:t>
      </w:r>
      <w:r w:rsidR="00C97614" w:rsidRPr="00DA5E03">
        <w:rPr>
          <w:rFonts w:eastAsia="Calibri" w:cs="Calibri"/>
          <w:szCs w:val="22"/>
        </w:rPr>
        <w:lastRenderedPageBreak/>
        <w:t xml:space="preserve">step is to conduct a final test of the system and </w:t>
      </w:r>
      <w:r w:rsidR="00802C84" w:rsidRPr="00DA5E03">
        <w:rPr>
          <w:rFonts w:eastAsia="Calibri" w:cs="Calibri"/>
          <w:szCs w:val="22"/>
        </w:rPr>
        <w:t>adjust</w:t>
      </w:r>
      <w:r w:rsidR="00C97614" w:rsidRPr="00DA5E03">
        <w:rPr>
          <w:rFonts w:eastAsia="Calibri" w:cs="Calibri"/>
          <w:szCs w:val="22"/>
        </w:rPr>
        <w:t xml:space="preserve"> the weight distribution to ensure the print bed remains flat and stable during operation.</w:t>
      </w:r>
    </w:p>
    <w:p w14:paraId="72AEEFC4" w14:textId="172441C1" w:rsidR="10730712" w:rsidRPr="00DA5E03" w:rsidRDefault="34CCF66F" w:rsidP="00E032F1">
      <w:pPr>
        <w:spacing w:line="276" w:lineRule="auto"/>
        <w:rPr>
          <w:rFonts w:eastAsia="Calibri" w:cs="Calibri"/>
          <w:szCs w:val="22"/>
        </w:rPr>
      </w:pPr>
      <w:r w:rsidRPr="58BA63F8">
        <w:rPr>
          <w:rFonts w:eastAsia="Calibri" w:cs="Calibri"/>
          <w:b/>
          <w:szCs w:val="22"/>
        </w:rPr>
        <w:t xml:space="preserve">Vanessa </w:t>
      </w:r>
      <w:r w:rsidR="0D68E4B6" w:rsidRPr="58BA63F8">
        <w:rPr>
          <w:rFonts w:eastAsia="Calibri" w:cs="Calibri"/>
          <w:b/>
          <w:szCs w:val="22"/>
        </w:rPr>
        <w:t>Zhang</w:t>
      </w:r>
      <w:r w:rsidR="008D3B9F" w:rsidRPr="58BA63F8">
        <w:rPr>
          <w:rFonts w:eastAsia="Calibri" w:cs="Calibri"/>
          <w:b/>
          <w:szCs w:val="22"/>
        </w:rPr>
        <w:t xml:space="preserve"> (3D Print</w:t>
      </w:r>
      <w:r w:rsidR="00BC3389" w:rsidRPr="58BA63F8">
        <w:rPr>
          <w:rFonts w:eastAsia="Calibri" w:cs="Calibri"/>
          <w:b/>
          <w:szCs w:val="22"/>
        </w:rPr>
        <w:t xml:space="preserve">ing Engineer) </w:t>
      </w:r>
      <w:r w:rsidRPr="58BA63F8">
        <w:rPr>
          <w:rFonts w:eastAsia="Calibri" w:cs="Calibri"/>
          <w:szCs w:val="22"/>
        </w:rPr>
        <w:t xml:space="preserve">- </w:t>
      </w:r>
      <w:r w:rsidR="670D164F" w:rsidRPr="58BA63F8">
        <w:rPr>
          <w:rFonts w:eastAsia="Calibri" w:cs="Calibri"/>
          <w:szCs w:val="22"/>
        </w:rPr>
        <w:t xml:space="preserve">I was involved in </w:t>
      </w:r>
      <w:r w:rsidR="22578D6F" w:rsidRPr="58BA63F8">
        <w:rPr>
          <w:rFonts w:eastAsia="Calibri" w:cs="Calibri"/>
          <w:szCs w:val="22"/>
        </w:rPr>
        <w:t xml:space="preserve">the redevelopment of the plunge-based </w:t>
      </w:r>
      <w:r w:rsidR="670D164F" w:rsidRPr="58BA63F8">
        <w:rPr>
          <w:rFonts w:eastAsia="Calibri" w:cs="Calibri"/>
          <w:szCs w:val="22"/>
        </w:rPr>
        <w:t xml:space="preserve">extrusion </w:t>
      </w:r>
      <w:r w:rsidR="22578D6F" w:rsidRPr="58BA63F8">
        <w:rPr>
          <w:rFonts w:eastAsia="Calibri" w:cs="Calibri"/>
          <w:szCs w:val="22"/>
        </w:rPr>
        <w:t>mechanism</w:t>
      </w:r>
      <w:r w:rsidR="670D164F" w:rsidRPr="58BA63F8">
        <w:rPr>
          <w:rFonts w:eastAsia="Calibri" w:cs="Calibri"/>
          <w:szCs w:val="22"/>
        </w:rPr>
        <w:t xml:space="preserve"> for our 3D printer, </w:t>
      </w:r>
      <w:r w:rsidR="22578D6F" w:rsidRPr="58BA63F8">
        <w:rPr>
          <w:rFonts w:eastAsia="Calibri" w:cs="Calibri"/>
          <w:szCs w:val="22"/>
        </w:rPr>
        <w:t xml:space="preserve">along with Sean. My work included </w:t>
      </w:r>
      <w:r w:rsidR="670D164F" w:rsidRPr="58BA63F8">
        <w:rPr>
          <w:rFonts w:eastAsia="Calibri" w:cs="Calibri"/>
          <w:szCs w:val="22"/>
        </w:rPr>
        <w:t xml:space="preserve">researching </w:t>
      </w:r>
      <w:r w:rsidR="22578D6F" w:rsidRPr="58BA63F8">
        <w:rPr>
          <w:rFonts w:eastAsia="Calibri" w:cs="Calibri"/>
          <w:szCs w:val="22"/>
        </w:rPr>
        <w:t>alternative</w:t>
      </w:r>
      <w:r w:rsidR="670D164F" w:rsidRPr="58BA63F8">
        <w:rPr>
          <w:rFonts w:eastAsia="Calibri" w:cs="Calibri"/>
          <w:szCs w:val="22"/>
        </w:rPr>
        <w:t xml:space="preserve"> design </w:t>
      </w:r>
      <w:r w:rsidR="22578D6F" w:rsidRPr="58BA63F8">
        <w:rPr>
          <w:rFonts w:eastAsia="Calibri" w:cs="Calibri"/>
          <w:szCs w:val="22"/>
        </w:rPr>
        <w:t>approaches, identifying necessary components,</w:t>
      </w:r>
      <w:r w:rsidR="670D164F" w:rsidRPr="58BA63F8">
        <w:rPr>
          <w:rFonts w:eastAsia="Calibri" w:cs="Calibri"/>
          <w:szCs w:val="22"/>
        </w:rPr>
        <w:t xml:space="preserve"> and </w:t>
      </w:r>
      <w:r w:rsidR="22578D6F" w:rsidRPr="58BA63F8">
        <w:rPr>
          <w:rFonts w:eastAsia="Calibri" w:cs="Calibri"/>
          <w:szCs w:val="22"/>
        </w:rPr>
        <w:t>refining the geometry of</w:t>
      </w:r>
      <w:r w:rsidR="670D164F" w:rsidRPr="58BA63F8">
        <w:rPr>
          <w:rFonts w:eastAsia="Calibri" w:cs="Calibri"/>
          <w:szCs w:val="22"/>
        </w:rPr>
        <w:t xml:space="preserve"> parts like the syringe holder and nozzle to </w:t>
      </w:r>
      <w:r w:rsidR="22578D6F" w:rsidRPr="58BA63F8">
        <w:rPr>
          <w:rFonts w:eastAsia="Calibri" w:cs="Calibri"/>
          <w:szCs w:val="22"/>
        </w:rPr>
        <w:t>prevent leaks</w:t>
      </w:r>
      <w:r w:rsidR="670D164F" w:rsidRPr="58BA63F8">
        <w:rPr>
          <w:rFonts w:eastAsia="Calibri" w:cs="Calibri"/>
          <w:szCs w:val="22"/>
        </w:rPr>
        <w:t xml:space="preserve"> and </w:t>
      </w:r>
      <w:r w:rsidR="22578D6F" w:rsidRPr="58BA63F8">
        <w:rPr>
          <w:rFonts w:eastAsia="Calibri" w:cs="Calibri"/>
          <w:szCs w:val="22"/>
        </w:rPr>
        <w:t>support</w:t>
      </w:r>
      <w:r w:rsidR="670D164F" w:rsidRPr="58BA63F8">
        <w:rPr>
          <w:rFonts w:eastAsia="Calibri" w:cs="Calibri"/>
          <w:szCs w:val="22"/>
        </w:rPr>
        <w:t xml:space="preserve"> smooth, consistent </w:t>
      </w:r>
      <w:r w:rsidR="22578D6F" w:rsidRPr="58BA63F8">
        <w:rPr>
          <w:rFonts w:eastAsia="Calibri" w:cs="Calibri"/>
          <w:szCs w:val="22"/>
        </w:rPr>
        <w:t>extrusion.</w:t>
      </w:r>
      <w:r w:rsidR="670D164F" w:rsidRPr="58BA63F8">
        <w:rPr>
          <w:rFonts w:eastAsia="Calibri" w:cs="Calibri"/>
          <w:szCs w:val="22"/>
        </w:rPr>
        <w:t xml:space="preserve"> </w:t>
      </w:r>
      <w:r w:rsidR="13FCF807" w:rsidRPr="58BA63F8">
        <w:rPr>
          <w:rFonts w:eastAsia="Calibri" w:cs="Calibri"/>
          <w:szCs w:val="22"/>
        </w:rPr>
        <w:t xml:space="preserve">I assisted Llio </w:t>
      </w:r>
      <w:r w:rsidR="22578D6F" w:rsidRPr="58BA63F8">
        <w:rPr>
          <w:rFonts w:eastAsia="Calibri" w:cs="Calibri"/>
          <w:szCs w:val="22"/>
        </w:rPr>
        <w:t>with</w:t>
      </w:r>
      <w:r w:rsidR="13FCF807" w:rsidRPr="58BA63F8">
        <w:rPr>
          <w:rFonts w:eastAsia="Calibri" w:cs="Calibri"/>
          <w:szCs w:val="22"/>
        </w:rPr>
        <w:t xml:space="preserve"> maintaining and updating the parts list</w:t>
      </w:r>
      <w:r w:rsidR="22578D6F" w:rsidRPr="58BA63F8">
        <w:rPr>
          <w:rFonts w:eastAsia="Calibri" w:cs="Calibri"/>
          <w:szCs w:val="22"/>
        </w:rPr>
        <w:t>, keeping track of</w:t>
      </w:r>
      <w:r w:rsidR="13FCF807" w:rsidRPr="58BA63F8">
        <w:rPr>
          <w:rFonts w:eastAsia="Calibri" w:cs="Calibri"/>
          <w:szCs w:val="22"/>
        </w:rPr>
        <w:t xml:space="preserve"> 3D-printed components and estimating </w:t>
      </w:r>
      <w:r w:rsidR="22578D6F" w:rsidRPr="58BA63F8">
        <w:rPr>
          <w:rFonts w:eastAsia="Calibri" w:cs="Calibri"/>
          <w:szCs w:val="22"/>
        </w:rPr>
        <w:t xml:space="preserve">the </w:t>
      </w:r>
      <w:r w:rsidR="13FCF807" w:rsidRPr="58BA63F8">
        <w:rPr>
          <w:rFonts w:eastAsia="Calibri" w:cs="Calibri"/>
          <w:szCs w:val="22"/>
        </w:rPr>
        <w:t>remaining printing material</w:t>
      </w:r>
      <w:r w:rsidR="22578D6F" w:rsidRPr="58BA63F8">
        <w:rPr>
          <w:rFonts w:eastAsia="Calibri" w:cs="Calibri"/>
          <w:szCs w:val="22"/>
        </w:rPr>
        <w:t xml:space="preserve">. I collaborated </w:t>
      </w:r>
      <w:r w:rsidR="670D164F" w:rsidRPr="58BA63F8">
        <w:rPr>
          <w:rFonts w:eastAsia="Calibri" w:cs="Calibri"/>
          <w:szCs w:val="22"/>
        </w:rPr>
        <w:t xml:space="preserve">closely with Sean throughout the process and </w:t>
      </w:r>
      <w:r w:rsidR="22578D6F" w:rsidRPr="58BA63F8">
        <w:rPr>
          <w:rFonts w:eastAsia="Calibri" w:cs="Calibri"/>
          <w:szCs w:val="22"/>
        </w:rPr>
        <w:t xml:space="preserve">worked </w:t>
      </w:r>
      <w:r w:rsidR="670D164F" w:rsidRPr="58BA63F8">
        <w:rPr>
          <w:rFonts w:eastAsia="Calibri" w:cs="Calibri"/>
          <w:szCs w:val="22"/>
        </w:rPr>
        <w:t xml:space="preserve">with the financial officer to </w:t>
      </w:r>
      <w:r w:rsidR="22578D6F" w:rsidRPr="58BA63F8">
        <w:rPr>
          <w:rFonts w:eastAsia="Calibri" w:cs="Calibri"/>
          <w:szCs w:val="22"/>
        </w:rPr>
        <w:t>ensure</w:t>
      </w:r>
      <w:r w:rsidR="670D164F" w:rsidRPr="58BA63F8">
        <w:rPr>
          <w:rFonts w:eastAsia="Calibri" w:cs="Calibri"/>
          <w:szCs w:val="22"/>
        </w:rPr>
        <w:t xml:space="preserve"> key </w:t>
      </w:r>
      <w:r w:rsidR="22578D6F" w:rsidRPr="58BA63F8">
        <w:rPr>
          <w:rFonts w:eastAsia="Calibri" w:cs="Calibri"/>
          <w:szCs w:val="22"/>
        </w:rPr>
        <w:t>components—</w:t>
      </w:r>
      <w:r w:rsidR="670D164F" w:rsidRPr="58BA63F8">
        <w:rPr>
          <w:rFonts w:eastAsia="Calibri" w:cs="Calibri"/>
          <w:szCs w:val="22"/>
        </w:rPr>
        <w:t>such as the syringe tube</w:t>
      </w:r>
      <w:r w:rsidR="22578D6F" w:rsidRPr="58BA63F8">
        <w:rPr>
          <w:rFonts w:eastAsia="Calibri" w:cs="Calibri"/>
          <w:szCs w:val="22"/>
        </w:rPr>
        <w:t>—were ordered in time</w:t>
      </w:r>
      <w:r w:rsidR="670D164F" w:rsidRPr="58BA63F8">
        <w:rPr>
          <w:rFonts w:eastAsia="Calibri" w:cs="Calibri"/>
          <w:szCs w:val="22"/>
        </w:rPr>
        <w:t xml:space="preserve"> for assembly and testing.</w:t>
      </w:r>
    </w:p>
    <w:p w14:paraId="7F6E9C75" w14:textId="5F537D23" w:rsidR="50029FF7" w:rsidRPr="00E009ED" w:rsidRDefault="48CC26FA" w:rsidP="00E032F1">
      <w:pPr>
        <w:pStyle w:val="Heading2"/>
        <w:spacing w:line="276" w:lineRule="auto"/>
        <w:rPr>
          <w:rFonts w:ascii="Calibri" w:eastAsia="Calibri" w:hAnsi="Calibri" w:cs="Calibri"/>
          <w:i/>
          <w:color w:val="CC3399"/>
          <w:sz w:val="22"/>
          <w:szCs w:val="22"/>
        </w:rPr>
      </w:pPr>
      <w:bookmarkStart w:id="27" w:name="_Toc199976474"/>
      <w:bookmarkStart w:id="28" w:name="_Toc199984985"/>
      <w:r w:rsidRPr="00E009ED">
        <w:t>Introduction</w:t>
      </w:r>
      <w:bookmarkEnd w:id="27"/>
      <w:bookmarkEnd w:id="28"/>
    </w:p>
    <w:p w14:paraId="027069D2" w14:textId="13741191" w:rsidR="00E009ED" w:rsidRPr="007A0CC1" w:rsidRDefault="00B14B13" w:rsidP="00E032F1">
      <w:pPr>
        <w:spacing w:line="276" w:lineRule="auto"/>
        <w:rPr>
          <w:rFonts w:eastAsia="Calibri" w:cs="Calibri"/>
          <w:color w:val="000000" w:themeColor="text1"/>
          <w:szCs w:val="22"/>
        </w:rPr>
      </w:pPr>
      <w:bookmarkStart w:id="29" w:name="_Toc199976475"/>
      <w:r w:rsidRPr="00A26B16">
        <w:rPr>
          <w:rFonts w:eastAsia="Calibri" w:cs="Calibri"/>
          <w:szCs w:val="22"/>
        </w:rPr>
        <w:t>The mechanism subsystem of our 3D printer is responsible for the precise and coordinated movement of the extrusion head across the X, Y, and Z axes, as well as for controlling the extrusion of ceramic material. It receives coordinate commands from the control system and translates them into physical motion across the build volume.</w:t>
      </w:r>
      <w:bookmarkEnd w:id="29"/>
    </w:p>
    <w:p w14:paraId="32ACBF24" w14:textId="6C513483" w:rsidR="00B14B13" w:rsidRPr="00B14B13" w:rsidRDefault="00B14B13" w:rsidP="00E032F1">
      <w:pPr>
        <w:spacing w:line="276" w:lineRule="auto"/>
        <w:jc w:val="both"/>
        <w:rPr>
          <w:rFonts w:eastAsia="Calibri" w:cs="Calibri"/>
          <w:color w:val="000000" w:themeColor="text1"/>
          <w:szCs w:val="22"/>
        </w:rPr>
      </w:pPr>
      <w:r w:rsidRPr="00B14B13">
        <w:rPr>
          <w:rFonts w:eastAsia="Calibri" w:cs="Calibri"/>
          <w:color w:val="000000" w:themeColor="text1"/>
          <w:szCs w:val="22"/>
        </w:rPr>
        <w:t xml:space="preserve">Each </w:t>
      </w:r>
      <w:r>
        <w:rPr>
          <w:rFonts w:eastAsia="Calibri" w:cs="Calibri"/>
          <w:color w:val="000000" w:themeColor="text1"/>
          <w:szCs w:val="22"/>
        </w:rPr>
        <w:t>part</w:t>
      </w:r>
      <w:r w:rsidRPr="00B14B13">
        <w:rPr>
          <w:rFonts w:eastAsia="Calibri" w:cs="Calibri"/>
          <w:color w:val="000000" w:themeColor="text1"/>
          <w:szCs w:val="22"/>
        </w:rPr>
        <w:t xml:space="preserve"> has been individually designed to maximi</w:t>
      </w:r>
      <w:r w:rsidR="002B00C1">
        <w:rPr>
          <w:rFonts w:eastAsia="Calibri" w:cs="Calibri"/>
          <w:color w:val="000000" w:themeColor="text1"/>
          <w:szCs w:val="22"/>
        </w:rPr>
        <w:t>s</w:t>
      </w:r>
      <w:r w:rsidRPr="00B14B13">
        <w:rPr>
          <w:rFonts w:eastAsia="Calibri" w:cs="Calibri"/>
          <w:color w:val="000000" w:themeColor="text1"/>
          <w:szCs w:val="22"/>
        </w:rPr>
        <w:t>e motion precision and mechanical stability:</w:t>
      </w:r>
    </w:p>
    <w:p w14:paraId="7A86DC15" w14:textId="0C8DE4CF" w:rsidR="00B14B13" w:rsidRPr="00B14B13" w:rsidRDefault="00B14B13" w:rsidP="00E032F1">
      <w:pPr>
        <w:pStyle w:val="ListParagraph"/>
        <w:numPr>
          <w:ilvl w:val="0"/>
          <w:numId w:val="10"/>
        </w:numPr>
        <w:spacing w:line="276" w:lineRule="auto"/>
        <w:jc w:val="both"/>
        <w:rPr>
          <w:rFonts w:eastAsia="Calibri" w:cs="Calibri"/>
          <w:color w:val="000000" w:themeColor="text1"/>
          <w:szCs w:val="22"/>
        </w:rPr>
      </w:pPr>
      <w:r w:rsidRPr="00B14B13">
        <w:rPr>
          <w:rFonts w:eastAsia="Calibri" w:cs="Calibri"/>
          <w:color w:val="000000" w:themeColor="text1"/>
          <w:szCs w:val="22"/>
        </w:rPr>
        <w:t>The X and Y axes use a belt-driven linear rail system to achieve high-speed, accurate horizontal positioning of the print head.</w:t>
      </w:r>
      <w:r w:rsidR="35EE1FAC" w:rsidRPr="1AF4459F">
        <w:rPr>
          <w:rFonts w:eastAsia="Calibri" w:cs="Calibri"/>
          <w:color w:val="000000" w:themeColor="text1"/>
          <w:szCs w:val="22"/>
        </w:rPr>
        <w:t xml:space="preserve"> </w:t>
      </w:r>
    </w:p>
    <w:p w14:paraId="3C361CCE" w14:textId="64267DB7" w:rsidR="00B14B13" w:rsidRPr="00B14B13" w:rsidRDefault="00B14B13" w:rsidP="00E032F1">
      <w:pPr>
        <w:pStyle w:val="ListParagraph"/>
        <w:numPr>
          <w:ilvl w:val="0"/>
          <w:numId w:val="10"/>
        </w:numPr>
        <w:spacing w:line="276" w:lineRule="auto"/>
        <w:jc w:val="both"/>
        <w:rPr>
          <w:rFonts w:eastAsia="Calibri" w:cs="Calibri"/>
          <w:color w:val="000000" w:themeColor="text1"/>
          <w:szCs w:val="22"/>
        </w:rPr>
      </w:pPr>
      <w:r w:rsidRPr="00B14B13">
        <w:rPr>
          <w:rFonts w:eastAsia="Calibri" w:cs="Calibri"/>
          <w:color w:val="000000" w:themeColor="text1"/>
          <w:szCs w:val="22"/>
        </w:rPr>
        <w:t>The Z-axis employs a stepper motor, lead screw, and a 3D-printed holding arm to move the print bed vertically with precision and control.</w:t>
      </w:r>
    </w:p>
    <w:p w14:paraId="14213D2E" w14:textId="0FC02945" w:rsidR="00E009ED" w:rsidRPr="00E009ED" w:rsidRDefault="00B14B13" w:rsidP="007A0CC1">
      <w:pPr>
        <w:pStyle w:val="ListParagraph"/>
        <w:numPr>
          <w:ilvl w:val="0"/>
          <w:numId w:val="10"/>
        </w:numPr>
        <w:spacing w:line="276" w:lineRule="auto"/>
        <w:jc w:val="both"/>
        <w:rPr>
          <w:rFonts w:eastAsia="Calibri" w:cs="Calibri"/>
          <w:color w:val="000000" w:themeColor="text1"/>
          <w:szCs w:val="22"/>
        </w:rPr>
      </w:pPr>
      <w:r w:rsidRPr="00B14B13">
        <w:rPr>
          <w:rFonts w:eastAsia="Calibri" w:cs="Calibri"/>
          <w:color w:val="000000" w:themeColor="text1"/>
          <w:szCs w:val="22"/>
        </w:rPr>
        <w:t>The extrusion mechanism uses a gear-and-screw drive attached to a syringe plunger, allowing for regulated, consistent flow of the ceramic suspension through the nozzle.</w:t>
      </w:r>
    </w:p>
    <w:p w14:paraId="0DF17F23" w14:textId="40C62C37" w:rsidR="004408FD" w:rsidRDefault="00B14B13" w:rsidP="00E032F1">
      <w:pPr>
        <w:spacing w:line="276" w:lineRule="auto"/>
        <w:jc w:val="both"/>
        <w:rPr>
          <w:rFonts w:eastAsia="Calibri" w:cs="Calibri"/>
          <w:color w:val="000000" w:themeColor="text1"/>
          <w:szCs w:val="22"/>
        </w:rPr>
      </w:pPr>
      <w:r w:rsidRPr="00B14B13">
        <w:rPr>
          <w:rFonts w:eastAsia="Calibri" w:cs="Calibri"/>
          <w:color w:val="000000" w:themeColor="text1"/>
          <w:szCs w:val="22"/>
        </w:rPr>
        <w:t xml:space="preserve">These </w:t>
      </w:r>
      <w:r w:rsidR="00AF50E8">
        <w:rPr>
          <w:rFonts w:eastAsia="Calibri" w:cs="Calibri"/>
          <w:color w:val="000000" w:themeColor="text1"/>
          <w:szCs w:val="22"/>
        </w:rPr>
        <w:t>three</w:t>
      </w:r>
      <w:r w:rsidRPr="00B14B13">
        <w:rPr>
          <w:rFonts w:eastAsia="Calibri" w:cs="Calibri"/>
          <w:color w:val="000000" w:themeColor="text1"/>
          <w:szCs w:val="22"/>
        </w:rPr>
        <w:t xml:space="preserve"> mechanisms work together to produce synchroni</w:t>
      </w:r>
      <w:r w:rsidR="002B00C1">
        <w:rPr>
          <w:rFonts w:eastAsia="Calibri" w:cs="Calibri"/>
          <w:color w:val="000000" w:themeColor="text1"/>
          <w:szCs w:val="22"/>
        </w:rPr>
        <w:t>s</w:t>
      </w:r>
      <w:r w:rsidRPr="00B14B13">
        <w:rPr>
          <w:rFonts w:eastAsia="Calibri" w:cs="Calibri"/>
          <w:color w:val="000000" w:themeColor="text1"/>
          <w:szCs w:val="22"/>
        </w:rPr>
        <w:t xml:space="preserve">ed and repeatable movement, ensuring reliable print quality. </w:t>
      </w:r>
      <w:r w:rsidR="00B47784" w:rsidRPr="00B14B13">
        <w:rPr>
          <w:rFonts w:eastAsia="Calibri" w:cs="Calibri"/>
          <w:color w:val="000000" w:themeColor="text1"/>
          <w:szCs w:val="22"/>
        </w:rPr>
        <w:t>Throughout the development process, all three primary motion systems underwent significant refinements</w:t>
      </w:r>
      <w:r w:rsidR="004408FD">
        <w:rPr>
          <w:rFonts w:eastAsia="Calibri" w:cs="Calibri"/>
          <w:color w:val="000000" w:themeColor="text1"/>
          <w:szCs w:val="22"/>
        </w:rPr>
        <w:t xml:space="preserve">. </w:t>
      </w:r>
      <w:r w:rsidR="1B9177B1" w:rsidRPr="45AA23FE">
        <w:rPr>
          <w:rFonts w:eastAsia="Calibri" w:cs="Calibri"/>
          <w:color w:val="000000" w:themeColor="text1"/>
          <w:szCs w:val="22"/>
        </w:rPr>
        <w:t xml:space="preserve">The extrusion system underwent major improvements following initial prototype testing, which revealed several key issues: concerns about leakage from the 3D-printed syringe, a gap that could lead to material waste, and the syringe being too large to securely mount on the main frame—raising concerns about the frame’s ability to support its weight. </w:t>
      </w:r>
    </w:p>
    <w:p w14:paraId="26CB5E41" w14:textId="77777777" w:rsidR="000A44D3" w:rsidRDefault="1B9177B1" w:rsidP="0045489C">
      <w:pPr>
        <w:spacing w:line="276" w:lineRule="auto"/>
        <w:jc w:val="both"/>
        <w:rPr>
          <w:rFonts w:cs="Calibri"/>
          <w:color w:val="000000" w:themeColor="text1"/>
          <w:szCs w:val="22"/>
        </w:rPr>
      </w:pPr>
      <w:r w:rsidRPr="4DB59C2A">
        <w:rPr>
          <w:rFonts w:eastAsia="Calibri" w:cs="Calibri"/>
          <w:color w:val="000000" w:themeColor="text1"/>
          <w:szCs w:val="22"/>
        </w:rPr>
        <w:t>To address these challenges, a custom-designed syringe holder</w:t>
      </w:r>
      <w:r w:rsidR="0035595D">
        <w:rPr>
          <w:rFonts w:eastAsia="Calibri" w:cs="Calibri"/>
          <w:color w:val="000000" w:themeColor="text1"/>
          <w:szCs w:val="22"/>
        </w:rPr>
        <w:t xml:space="preserve">, as shown in figure </w:t>
      </w:r>
      <w:r w:rsidR="0091649F">
        <w:rPr>
          <w:rFonts w:eastAsia="Calibri" w:cs="Calibri"/>
          <w:color w:val="000000" w:themeColor="text1"/>
          <w:szCs w:val="22"/>
        </w:rPr>
        <w:t>6</w:t>
      </w:r>
      <w:r w:rsidR="0035595D">
        <w:rPr>
          <w:rFonts w:eastAsia="Calibri" w:cs="Calibri"/>
          <w:color w:val="000000" w:themeColor="text1"/>
          <w:szCs w:val="22"/>
        </w:rPr>
        <w:t>,</w:t>
      </w:r>
      <w:r w:rsidRPr="4DB59C2A">
        <w:rPr>
          <w:rFonts w:eastAsia="Calibri" w:cs="Calibri"/>
          <w:color w:val="000000" w:themeColor="text1"/>
          <w:szCs w:val="22"/>
        </w:rPr>
        <w:t xml:space="preserve"> was created to provide stable support, and a custom gear system was developed and refined. This system uses two specifically shaped interlocking gears: when the smaller gear, connected to the motor, turns, it drives the larger gear, which in turn pushes the syringe plunger downward smoothly and reliably to extrude the ceramic slurry.</w:t>
      </w:r>
      <w:r w:rsidR="4D0109B1" w:rsidRPr="4DB59C2A">
        <w:rPr>
          <w:rFonts w:eastAsia="Calibri" w:cs="Calibri"/>
          <w:color w:val="000000" w:themeColor="text1"/>
          <w:szCs w:val="22"/>
        </w:rPr>
        <w:t xml:space="preserve"> </w:t>
      </w:r>
      <w:r w:rsidRPr="4DB59C2A">
        <w:rPr>
          <w:rFonts w:eastAsia="Calibri" w:cs="Calibri"/>
          <w:color w:val="000000" w:themeColor="text1"/>
          <w:szCs w:val="22"/>
        </w:rPr>
        <w:t>However, the</w:t>
      </w:r>
      <w:r w:rsidRPr="00E009ED">
        <w:rPr>
          <w:rFonts w:cs="Calibri"/>
          <w:color w:val="000000" w:themeColor="text1"/>
          <w:szCs w:val="22"/>
        </w:rPr>
        <w:t xml:space="preserve"> system was designed to only apply downward force on the plunger, with no mechanism to retract it. </w:t>
      </w:r>
      <w:r w:rsidR="544E6E91" w:rsidRPr="00E009ED">
        <w:rPr>
          <w:rFonts w:cs="Calibri"/>
          <w:color w:val="000000" w:themeColor="text1"/>
          <w:szCs w:val="22"/>
        </w:rPr>
        <w:t xml:space="preserve">To overcome this limitation, we adopted a practical solution: instead of resetting the plunger or replacing the entire syringe—which would be inefficient—we unscrewed </w:t>
      </w:r>
    </w:p>
    <w:p w14:paraId="798A651D" w14:textId="5E8E5D88" w:rsidR="004408FD" w:rsidRPr="000A44D3" w:rsidRDefault="00B412F5" w:rsidP="0045489C">
      <w:pPr>
        <w:spacing w:line="276" w:lineRule="auto"/>
        <w:jc w:val="both"/>
        <w:rPr>
          <w:rFonts w:eastAsia="Aptos" w:cs="Calibri"/>
          <w:szCs w:val="22"/>
        </w:rPr>
      </w:pPr>
      <w:r w:rsidRPr="0005794C">
        <w:rPr>
          <w:rStyle w:val="Heading2Char"/>
        </w:rPr>
        <w:lastRenderedPageBreak/>
        <mc:AlternateContent>
          <mc:Choice Requires="wpg">
            <w:drawing>
              <wp:anchor distT="0" distB="0" distL="114300" distR="114300" simplePos="0" relativeHeight="251658273" behindDoc="0" locked="0" layoutInCell="1" allowOverlap="1" wp14:anchorId="069056BC" wp14:editId="36E5D1EE">
                <wp:simplePos x="0" y="0"/>
                <wp:positionH relativeFrom="column">
                  <wp:posOffset>0</wp:posOffset>
                </wp:positionH>
                <wp:positionV relativeFrom="paragraph">
                  <wp:posOffset>280670</wp:posOffset>
                </wp:positionV>
                <wp:extent cx="6071235" cy="2057400"/>
                <wp:effectExtent l="0" t="0" r="5715" b="19050"/>
                <wp:wrapSquare wrapText="bothSides"/>
                <wp:docPr id="1026341231" name="Group 16"/>
                <wp:cNvGraphicFramePr/>
                <a:graphic xmlns:a="http://schemas.openxmlformats.org/drawingml/2006/main">
                  <a:graphicData uri="http://schemas.microsoft.com/office/word/2010/wordprocessingGroup">
                    <wpg:wgp>
                      <wpg:cNvGrpSpPr/>
                      <wpg:grpSpPr>
                        <a:xfrm>
                          <a:off x="0" y="0"/>
                          <a:ext cx="6071235" cy="2057400"/>
                          <a:chOff x="0" y="0"/>
                          <a:chExt cx="6073014" cy="2058670"/>
                        </a:xfrm>
                      </wpg:grpSpPr>
                      <pic:pic xmlns:pic="http://schemas.openxmlformats.org/drawingml/2006/picture">
                        <pic:nvPicPr>
                          <pic:cNvPr id="2145710770" name="Picture 1" descr="A drawing of a mechanical device&#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263238" y="312022"/>
                            <a:ext cx="2228850" cy="1217295"/>
                          </a:xfrm>
                          <a:prstGeom prst="rect">
                            <a:avLst/>
                          </a:prstGeom>
                        </pic:spPr>
                      </pic:pic>
                      <wps:wsp>
                        <wps:cNvPr id="1256357133" name="Straight Arrow Connector 1"/>
                        <wps:cNvCnPr/>
                        <wps:spPr>
                          <a:xfrm flipH="1">
                            <a:off x="2057581" y="892732"/>
                            <a:ext cx="1255776" cy="21678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1287854" name="Rectangle 2"/>
                        <wps:cNvSpPr/>
                        <wps:spPr>
                          <a:xfrm>
                            <a:off x="0" y="0"/>
                            <a:ext cx="5490210" cy="20586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59375591" name="Picture 1" descr="A drawing of a machine&#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37699" y="169012"/>
                            <a:ext cx="1502410" cy="1819910"/>
                          </a:xfrm>
                          <a:prstGeom prst="rect">
                            <a:avLst/>
                          </a:prstGeom>
                        </pic:spPr>
                      </pic:pic>
                      <wps:wsp>
                        <wps:cNvPr id="327486471" name="Text Box 1"/>
                        <wps:cNvSpPr txBox="1"/>
                        <wps:spPr>
                          <a:xfrm>
                            <a:off x="1847236" y="1769266"/>
                            <a:ext cx="4225778" cy="266529"/>
                          </a:xfrm>
                          <a:prstGeom prst="rect">
                            <a:avLst/>
                          </a:prstGeom>
                          <a:noFill/>
                          <a:ln>
                            <a:noFill/>
                          </a:ln>
                        </wps:spPr>
                        <wps:txbx>
                          <w:txbxContent>
                            <w:p w14:paraId="154E2554" w14:textId="157DA3B7" w:rsidR="00B412F5" w:rsidRDefault="00B412F5" w:rsidP="00B412F5">
                              <w:pPr>
                                <w:pStyle w:val="Caption"/>
                                <w:jc w:val="both"/>
                                <w:rPr>
                                  <w:rFonts w:eastAsia="Calibri" w:cs="Calibri"/>
                                  <w:noProof/>
                                  <w:color w:val="CC3399"/>
                                </w:rPr>
                              </w:pPr>
                              <w:r>
                                <w:t xml:space="preserve">Figure 6 </w:t>
                              </w:r>
                              <w:r>
                                <w:fldChar w:fldCharType="begin"/>
                              </w:r>
                              <w:r>
                                <w:instrText xml:space="preserve"> SEQ Figure \* ARABIC </w:instrText>
                              </w:r>
                              <w:r>
                                <w:fldChar w:fldCharType="separate"/>
                              </w:r>
                              <w:r w:rsidR="00E069A5">
                                <w:rPr>
                                  <w:noProof/>
                                </w:rPr>
                                <w:t>6</w:t>
                              </w:r>
                              <w:r>
                                <w:fldChar w:fldCharType="end"/>
                              </w:r>
                              <w:r>
                                <w:t xml:space="preserve">: </w:t>
                              </w:r>
                              <w:r w:rsidRPr="00DC2AD7">
                                <w:t>CAD of where the syringe holder is positioned on the main frame</w:t>
                              </w:r>
                              <w:r w:rsidRPr="001D5513">
                                <w:rPr>
                                  <w:noProof/>
                                </w:rPr>
                                <w:t xml:space="preserve"> </w:t>
                              </w:r>
                            </w:p>
                            <w:p w14:paraId="71FAB572" w14:textId="77777777" w:rsidR="00B412F5" w:rsidRPr="00B850E8" w:rsidRDefault="00B412F5" w:rsidP="00B412F5">
                              <w:pPr>
                                <w:pStyle w:val="Caption"/>
                                <w:rPr>
                                  <w:rFonts w:eastAsia="Calibri" w:cs="Calibri"/>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056BC" id="Group 16" o:spid="_x0000_s1035" style="position:absolute;left:0;text-align:left;margin-left:0;margin-top:22.1pt;width:478.05pt;height:162pt;z-index:251658273;mso-width-relative:margin;mso-height-relative:margin" coordsize="60730,205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">
                <v:shape id="Picture 1" o:spid="_x0000_s1036" type="#_x0000_t75" alt="A drawing of a mechanical device&#10;&#10;AI-generated content may be incorrect." style="position:absolute;left:32632;top:3120;width:22288;height:12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">
                  <v:imagedata r:id="rId40" o:title="A drawing of a mechanical device&#10;&#10;AI-generated content may be incorrect"/>
                </v:shape>
                <v:shapetype id="_x0000_t32" coordsize="21600,21600" o:spt="32" o:oned="t" path="m,l21600,21600e" filled="f">
                  <v:path arrowok="t" fillok="f" o:connecttype="none"/>
                  <o:lock v:ext="edit" shapetype="t"/>
                </v:shapetype>
                <v:shape id="Straight Arrow Connector 1" o:spid="_x0000_s1037" type="#_x0000_t32" style="position:absolute;left:20575;top:8927;width:12558;height:216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" strokecolor="#e00" strokeweight=".5pt">
                  <v:stroke endarrow="block" joinstyle="miter"/>
                </v:shape>
                <v:rect id="Rectangle 2" o:spid="_x0000_s1038" style="position:absolute;width:54902;height:205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" filled="f" strokecolor="#030e13 [484]" strokeweight="1pt"/>
                <v:shape id="Picture 1" o:spid="_x0000_s1039" type="#_x0000_t75" alt="A drawing of a machine&#10;&#10;AI-generated content may be incorrect." style="position:absolute;left:4376;top:1690;width:15025;height:18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">
                  <v:imagedata r:id="rId41" o:title="A drawing of a machine&#10;&#10;AI-generated content may be incorrect"/>
                </v:shape>
                <v:shape id="_x0000_s1040" type="#_x0000_t202" style="position:absolute;left:18472;top:17692;width:42258;height:2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" filled="f" stroked="f">
                  <v:textbox inset="0,0,0,0">
                    <w:txbxContent>
                      <w:p w14:paraId="154E2554" w14:textId="157DA3B7" w:rsidR="00B412F5" w:rsidRDefault="00B412F5" w:rsidP="00B412F5">
                        <w:pPr>
                          <w:pStyle w:val="Caption"/>
                          <w:jc w:val="both"/>
                          <w:rPr>
                            <w:rFonts w:eastAsia="Calibri" w:cs="Calibri"/>
                            <w:noProof/>
                            <w:color w:val="CC3399"/>
                          </w:rPr>
                        </w:pPr>
                        <w:r>
                          <w:t xml:space="preserve">Figure 6 </w:t>
                        </w:r>
                        <w:r>
                          <w:fldChar w:fldCharType="begin"/>
                        </w:r>
                        <w:r>
                          <w:instrText xml:space="preserve"> SEQ Figure \* ARABIC </w:instrText>
                        </w:r>
                        <w:r>
                          <w:fldChar w:fldCharType="separate"/>
                        </w:r>
                        <w:r w:rsidR="00E069A5">
                          <w:rPr>
                            <w:noProof/>
                          </w:rPr>
                          <w:t>6</w:t>
                        </w:r>
                        <w:r>
                          <w:fldChar w:fldCharType="end"/>
                        </w:r>
                        <w:r>
                          <w:t xml:space="preserve">: </w:t>
                        </w:r>
                        <w:r w:rsidRPr="00DC2AD7">
                          <w:t>CAD of where the syringe holder is positioned on the main frame</w:t>
                        </w:r>
                        <w:r w:rsidRPr="001D5513">
                          <w:rPr>
                            <w:noProof/>
                          </w:rPr>
                          <w:t xml:space="preserve"> </w:t>
                        </w:r>
                      </w:p>
                      <w:p w14:paraId="71FAB572" w14:textId="77777777" w:rsidR="00B412F5" w:rsidRPr="00B850E8" w:rsidRDefault="00B412F5" w:rsidP="00B412F5">
                        <w:pPr>
                          <w:pStyle w:val="Caption"/>
                          <w:rPr>
                            <w:rFonts w:eastAsia="Calibri" w:cs="Calibri"/>
                            <w:color w:val="auto"/>
                          </w:rPr>
                        </w:pPr>
                      </w:p>
                    </w:txbxContent>
                  </v:textbox>
                </v:shape>
                <w10:wrap type="square"/>
              </v:group>
            </w:pict>
          </mc:Fallback>
        </mc:AlternateContent>
      </w:r>
      <w:r w:rsidR="544E6E91" w:rsidRPr="00E009ED">
        <w:rPr>
          <w:rFonts w:cs="Calibri"/>
          <w:color w:val="000000" w:themeColor="text1"/>
          <w:szCs w:val="22"/>
        </w:rPr>
        <w:t xml:space="preserve">and refilled the same syringe once emptied. This allowed for continued use without wasting materials or disrupting the setup. </w:t>
      </w:r>
      <w:r w:rsidR="08E269CD" w:rsidRPr="00E009ED">
        <w:rPr>
          <w:rFonts w:eastAsia="Aptos" w:cs="Calibri"/>
          <w:szCs w:val="22"/>
        </w:rPr>
        <w:t>Further difficulties arose in determining how to securely attach the syringe holder to the main frame. To avoid damaging the frame or causing structural instability, we first 3D printed a small test segment of the holder to experiment with fit and tolerances. This allowed us to identify a geometry that provided a snug, reliable grip without compromising the frame. Once confident in the design, we printed the full-length version and reinforced the attachment with superglue, resulting in a stable and effective solution.</w:t>
      </w:r>
    </w:p>
    <w:p w14:paraId="49A4E577" w14:textId="77777777" w:rsidR="00246352" w:rsidRDefault="00246352" w:rsidP="0045489C">
      <w:pPr>
        <w:spacing w:line="276" w:lineRule="auto"/>
        <w:jc w:val="both"/>
        <w:rPr>
          <w:rFonts w:eastAsia="Calibri" w:cs="Calibri"/>
          <w:color w:val="000000" w:themeColor="text1"/>
          <w:szCs w:val="22"/>
        </w:rPr>
      </w:pPr>
    </w:p>
    <w:p w14:paraId="557E2454" w14:textId="5B47A3DA" w:rsidR="000A44D3" w:rsidRDefault="00B47784" w:rsidP="0045489C">
      <w:pPr>
        <w:spacing w:line="276" w:lineRule="auto"/>
        <w:jc w:val="both"/>
        <w:rPr>
          <w:rFonts w:eastAsia="Calibri" w:cs="Calibri"/>
          <w:color w:val="000000" w:themeColor="text1"/>
          <w:szCs w:val="22"/>
        </w:rPr>
      </w:pPr>
      <w:r w:rsidRPr="00A017C0">
        <w:rPr>
          <w:rFonts w:eastAsia="Calibri" w:cs="Calibri"/>
          <w:color w:val="000000" w:themeColor="text1"/>
          <w:szCs w:val="22"/>
        </w:rPr>
        <w:t>For the X and Y axes, careful adjustments were made to the size and layout of the moving parts, especially the print head carriage, to ensure reliable contact with the kinematic bed and to minimi</w:t>
      </w:r>
      <w:r w:rsidR="000A44D3">
        <w:rPr>
          <w:rFonts w:eastAsia="Calibri" w:cs="Calibri"/>
          <w:color w:val="000000" w:themeColor="text1"/>
          <w:szCs w:val="22"/>
        </w:rPr>
        <w:t>se</w:t>
      </w:r>
      <w:r w:rsidRPr="00A017C0">
        <w:rPr>
          <w:rFonts w:eastAsia="Calibri" w:cs="Calibri"/>
          <w:color w:val="000000" w:themeColor="text1"/>
          <w:szCs w:val="22"/>
        </w:rPr>
        <w:t xml:space="preserve"> deflection during movement.</w:t>
      </w:r>
      <w:r w:rsidR="07083D55" w:rsidRPr="00081200">
        <w:rPr>
          <w:rFonts w:eastAsia="Calibri" w:cs="Calibri"/>
          <w:color w:val="000000" w:themeColor="text1"/>
          <w:szCs w:val="22"/>
        </w:rPr>
        <w:t xml:space="preserve"> From the initial prototype stage, four iterations of the movement system were trialled before the final design was acceptable. Tolerance</w:t>
      </w:r>
      <w:r w:rsidR="3FFD1728" w:rsidRPr="00081200">
        <w:rPr>
          <w:rFonts w:eastAsia="Calibri" w:cs="Calibri"/>
          <w:color w:val="000000" w:themeColor="text1"/>
          <w:szCs w:val="22"/>
        </w:rPr>
        <w:t xml:space="preserve"> issues</w:t>
      </w:r>
      <w:r w:rsidR="07083D55" w:rsidRPr="00081200">
        <w:rPr>
          <w:rFonts w:eastAsia="Calibri" w:cs="Calibri"/>
          <w:color w:val="000000" w:themeColor="text1"/>
          <w:szCs w:val="22"/>
        </w:rPr>
        <w:t xml:space="preserve">, </w:t>
      </w:r>
      <w:r w:rsidR="16897E64" w:rsidRPr="00081200">
        <w:rPr>
          <w:rFonts w:eastAsia="Calibri" w:cs="Calibri"/>
          <w:color w:val="000000" w:themeColor="text1"/>
          <w:szCs w:val="22"/>
        </w:rPr>
        <w:t xml:space="preserve">design flaws and the </w:t>
      </w:r>
      <w:proofErr w:type="gramStart"/>
      <w:r w:rsidR="16897E64" w:rsidRPr="00081200">
        <w:rPr>
          <w:rFonts w:eastAsia="Calibri" w:cs="Calibri"/>
          <w:color w:val="000000" w:themeColor="text1"/>
          <w:szCs w:val="22"/>
        </w:rPr>
        <w:t>aforementioned print</w:t>
      </w:r>
      <w:proofErr w:type="gramEnd"/>
      <w:r w:rsidR="16897E64" w:rsidRPr="00081200">
        <w:rPr>
          <w:rFonts w:eastAsia="Calibri" w:cs="Calibri"/>
          <w:color w:val="000000" w:themeColor="text1"/>
          <w:szCs w:val="22"/>
        </w:rPr>
        <w:t xml:space="preserve"> head height </w:t>
      </w:r>
      <w:r w:rsidR="02F2E97E" w:rsidRPr="00081200">
        <w:rPr>
          <w:rFonts w:eastAsia="Calibri" w:cs="Calibri"/>
          <w:color w:val="000000" w:themeColor="text1"/>
          <w:szCs w:val="22"/>
        </w:rPr>
        <w:t xml:space="preserve">were </w:t>
      </w:r>
      <w:r w:rsidR="16897E64" w:rsidRPr="00081200">
        <w:rPr>
          <w:rFonts w:eastAsia="Calibri" w:cs="Calibri"/>
          <w:color w:val="000000" w:themeColor="text1"/>
          <w:szCs w:val="22"/>
        </w:rPr>
        <w:t xml:space="preserve">all </w:t>
      </w:r>
      <w:r w:rsidR="02F2E97E" w:rsidRPr="00081200">
        <w:rPr>
          <w:rFonts w:eastAsia="Calibri" w:cs="Calibri"/>
          <w:color w:val="000000" w:themeColor="text1"/>
          <w:szCs w:val="22"/>
        </w:rPr>
        <w:t>significant factors</w:t>
      </w:r>
      <w:r w:rsidR="16897E64" w:rsidRPr="00081200">
        <w:rPr>
          <w:rFonts w:eastAsia="Calibri" w:cs="Calibri"/>
          <w:color w:val="000000" w:themeColor="text1"/>
          <w:szCs w:val="22"/>
        </w:rPr>
        <w:t xml:space="preserve"> </w:t>
      </w:r>
      <w:r w:rsidR="60984844" w:rsidRPr="00081200">
        <w:rPr>
          <w:rFonts w:eastAsia="Calibri" w:cs="Calibri"/>
          <w:color w:val="000000" w:themeColor="text1"/>
          <w:szCs w:val="22"/>
        </w:rPr>
        <w:t>during</w:t>
      </w:r>
      <w:r w:rsidR="16897E64" w:rsidRPr="00081200">
        <w:rPr>
          <w:rFonts w:eastAsia="Calibri" w:cs="Calibri"/>
          <w:color w:val="000000" w:themeColor="text1"/>
          <w:szCs w:val="22"/>
        </w:rPr>
        <w:t xml:space="preserve"> the refinement of</w:t>
      </w:r>
      <w:r w:rsidR="60984844" w:rsidRPr="00081200">
        <w:rPr>
          <w:rFonts w:eastAsia="Calibri" w:cs="Calibri"/>
          <w:color w:val="000000" w:themeColor="text1"/>
          <w:szCs w:val="22"/>
        </w:rPr>
        <w:t xml:space="preserve"> the design. </w:t>
      </w:r>
      <w:r w:rsidR="0D6D1AEF" w:rsidRPr="00081200">
        <w:rPr>
          <w:rFonts w:eastAsia="Calibri" w:cs="Calibri"/>
          <w:color w:val="000000" w:themeColor="text1"/>
          <w:szCs w:val="22"/>
        </w:rPr>
        <w:t xml:space="preserve">The final design features </w:t>
      </w:r>
      <w:r w:rsidR="133B819E" w:rsidRPr="00081200">
        <w:rPr>
          <w:rFonts w:eastAsia="Calibri" w:cs="Calibri"/>
          <w:color w:val="000000" w:themeColor="text1"/>
          <w:szCs w:val="22"/>
        </w:rPr>
        <w:t>most</w:t>
      </w:r>
      <w:r w:rsidR="0D6D1AEF" w:rsidRPr="00081200">
        <w:rPr>
          <w:rFonts w:eastAsia="Calibri" w:cs="Calibri"/>
          <w:color w:val="000000" w:themeColor="text1"/>
          <w:szCs w:val="22"/>
        </w:rPr>
        <w:t xml:space="preserve"> components made of 3D printed material, with aluminium railings and </w:t>
      </w:r>
      <w:r w:rsidR="63BF99E4" w:rsidRPr="00081200">
        <w:rPr>
          <w:rFonts w:eastAsia="Calibri" w:cs="Calibri"/>
          <w:color w:val="000000" w:themeColor="text1"/>
          <w:szCs w:val="22"/>
        </w:rPr>
        <w:t xml:space="preserve">timing wheels for smoother movement of the printer head. </w:t>
      </w:r>
      <w:r w:rsidR="0704F4EB" w:rsidRPr="6414CE11">
        <w:rPr>
          <w:rFonts w:eastAsia="Calibri" w:cs="Calibri"/>
          <w:color w:val="000000" w:themeColor="text1"/>
          <w:szCs w:val="22"/>
        </w:rPr>
        <w:t xml:space="preserve">Figure 7 illustrates the connection between the movement system and the main printer frame. </w:t>
      </w:r>
    </w:p>
    <w:p w14:paraId="04800E7A" w14:textId="79AA931E" w:rsidR="000A44D3" w:rsidRDefault="001A6F88" w:rsidP="0045489C">
      <w:pPr>
        <w:spacing w:line="276" w:lineRule="auto"/>
        <w:jc w:val="both"/>
        <w:rPr>
          <w:rFonts w:eastAsia="Calibri" w:cs="Calibri"/>
          <w:color w:val="000000" w:themeColor="text1"/>
          <w:szCs w:val="22"/>
        </w:rPr>
      </w:pPr>
      <w:r>
        <w:rPr>
          <w:noProof/>
        </w:rPr>
        <mc:AlternateContent>
          <mc:Choice Requires="wpg">
            <w:drawing>
              <wp:anchor distT="0" distB="0" distL="114300" distR="114300" simplePos="0" relativeHeight="251658267" behindDoc="0" locked="0" layoutInCell="1" allowOverlap="1" wp14:anchorId="255EA9FD" wp14:editId="27D47ABC">
                <wp:simplePos x="0" y="0"/>
                <wp:positionH relativeFrom="margin">
                  <wp:align>right</wp:align>
                </wp:positionH>
                <wp:positionV relativeFrom="paragraph">
                  <wp:posOffset>8890</wp:posOffset>
                </wp:positionV>
                <wp:extent cx="5661660" cy="2247900"/>
                <wp:effectExtent l="0" t="0" r="15240" b="19050"/>
                <wp:wrapNone/>
                <wp:docPr id="670254672" name="Group 21"/>
                <wp:cNvGraphicFramePr/>
                <a:graphic xmlns:a="http://schemas.openxmlformats.org/drawingml/2006/main">
                  <a:graphicData uri="http://schemas.microsoft.com/office/word/2010/wordprocessingGroup">
                    <wpg:wgp>
                      <wpg:cNvGrpSpPr/>
                      <wpg:grpSpPr>
                        <a:xfrm>
                          <a:off x="0" y="0"/>
                          <a:ext cx="5661660" cy="2247900"/>
                          <a:chOff x="0" y="0"/>
                          <a:chExt cx="5194570" cy="2556429"/>
                        </a:xfrm>
                      </wpg:grpSpPr>
                      <wps:wsp>
                        <wps:cNvPr id="504116747" name="Rectangle 20"/>
                        <wps:cNvSpPr/>
                        <wps:spPr>
                          <a:xfrm>
                            <a:off x="0" y="0"/>
                            <a:ext cx="5194570" cy="255642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3966451" name="Group 19"/>
                        <wpg:cNvGrpSpPr/>
                        <wpg:grpSpPr>
                          <a:xfrm>
                            <a:off x="54475" y="23346"/>
                            <a:ext cx="5070313" cy="2487295"/>
                            <a:chOff x="0" y="0"/>
                            <a:chExt cx="5070313" cy="2487295"/>
                          </a:xfrm>
                        </wpg:grpSpPr>
                        <pic:pic xmlns:pic="http://schemas.openxmlformats.org/drawingml/2006/picture">
                          <pic:nvPicPr>
                            <pic:cNvPr id="1728016601" name="Picture 1" descr="A pink object with metal rods and bolts&#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735418" y="202336"/>
                              <a:ext cx="2334895" cy="1628775"/>
                            </a:xfrm>
                            <a:prstGeom prst="rect">
                              <a:avLst/>
                            </a:prstGeom>
                          </pic:spPr>
                        </pic:pic>
                        <pic:pic xmlns:pic="http://schemas.openxmlformats.org/drawingml/2006/picture">
                          <pic:nvPicPr>
                            <pic:cNvPr id="1866983104" name="Picture 1" descr="A 3d model of a machine&#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47900" cy="2487295"/>
                            </a:xfrm>
                            <a:prstGeom prst="rect">
                              <a:avLst/>
                            </a:prstGeom>
                          </pic:spPr>
                        </pic:pic>
                        <wps:wsp>
                          <wps:cNvPr id="655099374" name="Straight Arrow Connector 18"/>
                          <wps:cNvCnPr/>
                          <wps:spPr>
                            <a:xfrm flipH="1" flipV="1">
                              <a:off x="1591040" y="831472"/>
                              <a:ext cx="1606847" cy="357627"/>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333393A" id="Group 21" o:spid="_x0000_s1026" style="position:absolute;margin-left:394.6pt;margin-top:.7pt;width:445.8pt;height:177pt;z-index:251658267;mso-position-horizontal:right;mso-position-horizontal-relative:margin;mso-width-relative:margin;mso-height-relative:margin" coordsize="51945,255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">
                <v:rect id="Rectangle 20" o:spid="_x0000_s1027" style="position:absolute;width:51945;height:25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" fillcolor="white [3212]" strokecolor="black [3213]" strokeweight="1pt"/>
                <v:group id="Group 19" o:spid="_x0000_s1028" style="position:absolute;left:544;top:233;width:50703;height:24873" coordsize="50703,24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">
                  <v:shape id="Picture 1" o:spid="_x0000_s1029" type="#_x0000_t75" alt="A pink object with metal rods and bolts&#10;&#10;AI-generated content may be incorrect." style="position:absolute;left:27354;top:2023;width:23349;height:16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">
                    <v:imagedata r:id="rId44" o:title="A pink object with metal rods and bolts&#10;&#10;AI-generated content may be incorrect"/>
                  </v:shape>
                  <v:shape id="Picture 1" o:spid="_x0000_s1030" type="#_x0000_t75" alt="A 3d model of a machine&#10;&#10;AI-generated content may be incorrect." style="position:absolute;width:22479;height:24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">
                    <v:imagedata r:id="rId45" o:title="A 3d model of a machine&#10;&#10;AI-generated content may be incorrect"/>
                  </v:shape>
                  <v:shape id="Straight Arrow Connector 18" o:spid="_x0000_s1031" type="#_x0000_t32" style="position:absolute;left:15910;top:8314;width:16068;height:357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" strokecolor="#4ea72e [3209]" strokeweight="1.5pt">
                    <v:stroke endarrow="open"/>
                  </v:shape>
                </v:group>
                <w10:wrap anchorx="margin"/>
              </v:group>
            </w:pict>
          </mc:Fallback>
        </mc:AlternateContent>
      </w:r>
    </w:p>
    <w:p w14:paraId="14EE4102" w14:textId="77777777" w:rsidR="000A44D3" w:rsidRDefault="000A44D3" w:rsidP="0045489C">
      <w:pPr>
        <w:spacing w:line="276" w:lineRule="auto"/>
        <w:jc w:val="both"/>
        <w:rPr>
          <w:rFonts w:eastAsia="Calibri" w:cs="Calibri"/>
          <w:color w:val="000000" w:themeColor="text1"/>
          <w:szCs w:val="22"/>
        </w:rPr>
      </w:pPr>
    </w:p>
    <w:p w14:paraId="302F2D53" w14:textId="77777777" w:rsidR="000A44D3" w:rsidRDefault="000A44D3" w:rsidP="0045489C">
      <w:pPr>
        <w:spacing w:line="276" w:lineRule="auto"/>
        <w:jc w:val="both"/>
        <w:rPr>
          <w:rFonts w:eastAsia="Calibri" w:cs="Calibri"/>
          <w:color w:val="000000" w:themeColor="text1"/>
          <w:szCs w:val="22"/>
        </w:rPr>
      </w:pPr>
    </w:p>
    <w:p w14:paraId="6299A232" w14:textId="77777777" w:rsidR="00256E5B" w:rsidRDefault="00256E5B" w:rsidP="0045489C">
      <w:pPr>
        <w:spacing w:line="276" w:lineRule="auto"/>
        <w:jc w:val="both"/>
        <w:rPr>
          <w:rFonts w:eastAsia="Calibri" w:cs="Calibri"/>
          <w:color w:val="000000" w:themeColor="text1"/>
          <w:szCs w:val="22"/>
        </w:rPr>
      </w:pPr>
    </w:p>
    <w:p w14:paraId="2CB256EA" w14:textId="77777777" w:rsidR="00256E5B" w:rsidRDefault="00256E5B" w:rsidP="0045489C">
      <w:pPr>
        <w:spacing w:line="276" w:lineRule="auto"/>
        <w:jc w:val="both"/>
        <w:rPr>
          <w:rFonts w:eastAsia="Calibri" w:cs="Calibri"/>
          <w:color w:val="000000" w:themeColor="text1"/>
          <w:szCs w:val="22"/>
        </w:rPr>
      </w:pPr>
    </w:p>
    <w:p w14:paraId="0264EF10" w14:textId="77777777" w:rsidR="00256E5B" w:rsidRDefault="00256E5B" w:rsidP="0045489C">
      <w:pPr>
        <w:spacing w:line="276" w:lineRule="auto"/>
        <w:jc w:val="both"/>
        <w:rPr>
          <w:rFonts w:eastAsia="Calibri" w:cs="Calibri"/>
          <w:color w:val="000000" w:themeColor="text1"/>
          <w:szCs w:val="22"/>
        </w:rPr>
      </w:pPr>
    </w:p>
    <w:p w14:paraId="277AD815" w14:textId="77777777" w:rsidR="000A44D3" w:rsidRDefault="000A44D3" w:rsidP="0045489C">
      <w:pPr>
        <w:spacing w:line="276" w:lineRule="auto"/>
        <w:jc w:val="both"/>
        <w:rPr>
          <w:rFonts w:eastAsia="Calibri" w:cs="Calibri"/>
          <w:color w:val="000000" w:themeColor="text1"/>
          <w:szCs w:val="22"/>
        </w:rPr>
      </w:pPr>
    </w:p>
    <w:p w14:paraId="11BAFFD5" w14:textId="1FDACF53" w:rsidR="00FE5AF6" w:rsidRPr="000C1968" w:rsidRDefault="0018318A" w:rsidP="00FE5AF6">
      <w:r w:rsidRPr="000C1968">
        <w:rPr>
          <w:rFonts w:eastAsia="Calibri" w:cs="Calibri"/>
          <w:noProof/>
          <w:color w:val="AD2159"/>
        </w:rPr>
        <mc:AlternateContent>
          <mc:Choice Requires="wps">
            <w:drawing>
              <wp:anchor distT="45720" distB="45720" distL="114300" distR="114300" simplePos="0" relativeHeight="251658268" behindDoc="0" locked="0" layoutInCell="1" allowOverlap="1" wp14:anchorId="55930BB5" wp14:editId="0DCFD31D">
                <wp:simplePos x="0" y="0"/>
                <wp:positionH relativeFrom="column">
                  <wp:posOffset>13716</wp:posOffset>
                </wp:positionH>
                <wp:positionV relativeFrom="paragraph">
                  <wp:posOffset>429768</wp:posOffset>
                </wp:positionV>
                <wp:extent cx="5430520" cy="3276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520" cy="327660"/>
                        </a:xfrm>
                        <a:prstGeom prst="rect">
                          <a:avLst/>
                        </a:prstGeom>
                        <a:noFill/>
                        <a:ln w="9525">
                          <a:noFill/>
                          <a:miter lim="800000"/>
                          <a:headEnd/>
                          <a:tailEnd/>
                        </a:ln>
                      </wps:spPr>
                      <wps:txbx>
                        <w:txbxContent>
                          <w:p w14:paraId="41ED0FBF" w14:textId="77777777" w:rsidR="00FE5AF6" w:rsidRDefault="00FE5AF6" w:rsidP="00FE5AF6">
                            <w:pPr>
                              <w:rPr>
                                <w:rFonts w:eastAsia="Calibri" w:cs="Calibri"/>
                                <w:color w:val="AD2159"/>
                              </w:rPr>
                            </w:pPr>
                            <w:r w:rsidRPr="006074B3">
                              <w:rPr>
                                <w:rFonts w:cs="Calibri"/>
                                <w:szCs w:val="22"/>
                              </w:rPr>
                              <w:t xml:space="preserve">Figure </w:t>
                            </w:r>
                            <w:r>
                              <w:rPr>
                                <w:rFonts w:cs="Calibri"/>
                                <w:szCs w:val="22"/>
                              </w:rPr>
                              <w:t>7</w:t>
                            </w:r>
                            <w:r w:rsidRPr="006074B3">
                              <w:rPr>
                                <w:rFonts w:cs="Calibri"/>
                                <w:szCs w:val="22"/>
                              </w:rPr>
                              <w:t xml:space="preserve">: CAD of where the X-Y Movement Mechanism meets the Frame  </w:t>
                            </w:r>
                          </w:p>
                          <w:p w14:paraId="3E81E914" w14:textId="77777777" w:rsidR="00FE5AF6" w:rsidRDefault="00FE5AF6" w:rsidP="00FE5AF6">
                            <w:pPr>
                              <w:pStyle w:val="Heading1"/>
                              <w:spacing w:before="0" w:after="0"/>
                              <w:rPr>
                                <w:rFonts w:eastAsia="Calibri" w:cs="Calibri"/>
                                <w:color w:val="AD2159"/>
                              </w:rPr>
                            </w:pPr>
                          </w:p>
                          <w:p w14:paraId="18D7842D" w14:textId="77777777" w:rsidR="00FE5AF6" w:rsidRDefault="00FE5AF6" w:rsidP="00FE5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30BB5" id="_x0000_s1041" type="#_x0000_t202" style="position:absolute;margin-left:1.1pt;margin-top:33.85pt;width:427.6pt;height:25.8pt;z-index:251658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" filled="f" stroked="f">
                <v:textbox>
                  <w:txbxContent>
                    <w:p w14:paraId="41ED0FBF" w14:textId="77777777" w:rsidR="00FE5AF6" w:rsidRDefault="00FE5AF6" w:rsidP="00FE5AF6">
                      <w:pPr>
                        <w:rPr>
                          <w:rFonts w:eastAsia="Calibri" w:cs="Calibri"/>
                          <w:color w:val="AD2159"/>
                        </w:rPr>
                      </w:pPr>
                      <w:r w:rsidRPr="006074B3">
                        <w:rPr>
                          <w:rFonts w:cs="Calibri"/>
                          <w:szCs w:val="22"/>
                        </w:rPr>
                        <w:t xml:space="preserve">Figure </w:t>
                      </w:r>
                      <w:r>
                        <w:rPr>
                          <w:rFonts w:cs="Calibri"/>
                          <w:szCs w:val="22"/>
                        </w:rPr>
                        <w:t>7</w:t>
                      </w:r>
                      <w:r w:rsidRPr="006074B3">
                        <w:rPr>
                          <w:rFonts w:cs="Calibri"/>
                          <w:szCs w:val="22"/>
                        </w:rPr>
                        <w:t xml:space="preserve">: CAD of where the X-Y Movement Mechanism meets the Frame  </w:t>
                      </w:r>
                    </w:p>
                    <w:p w14:paraId="3E81E914" w14:textId="77777777" w:rsidR="00FE5AF6" w:rsidRDefault="00FE5AF6" w:rsidP="00FE5AF6">
                      <w:pPr>
                        <w:pStyle w:val="Heading1"/>
                        <w:spacing w:before="0" w:after="0"/>
                        <w:rPr>
                          <w:rFonts w:eastAsia="Calibri" w:cs="Calibri"/>
                          <w:color w:val="AD2159"/>
                        </w:rPr>
                      </w:pPr>
                    </w:p>
                    <w:p w14:paraId="18D7842D" w14:textId="77777777" w:rsidR="00FE5AF6" w:rsidRDefault="00FE5AF6" w:rsidP="00FE5AF6"/>
                  </w:txbxContent>
                </v:textbox>
                <w10:wrap type="square"/>
              </v:shape>
            </w:pict>
          </mc:Fallback>
        </mc:AlternateContent>
      </w:r>
      <w:r w:rsidR="001A6F88" w:rsidRPr="000C1968">
        <w:rPr>
          <w:rFonts w:eastAsia="Calibri" w:cs="Calibri"/>
          <w:noProof/>
          <w:color w:val="AD2159"/>
        </w:rPr>
        <mc:AlternateContent>
          <mc:Choice Requires="wps">
            <w:drawing>
              <wp:anchor distT="45720" distB="45720" distL="114300" distR="114300" simplePos="0" relativeHeight="251658269" behindDoc="0" locked="0" layoutInCell="1" allowOverlap="1" wp14:anchorId="55930BB5" wp14:editId="63E32934">
                <wp:simplePos x="0" y="0"/>
                <wp:positionH relativeFrom="page">
                  <wp:posOffset>2335530</wp:posOffset>
                </wp:positionH>
                <wp:positionV relativeFrom="paragraph">
                  <wp:posOffset>60960</wp:posOffset>
                </wp:positionV>
                <wp:extent cx="5430520" cy="327660"/>
                <wp:effectExtent l="0" t="0" r="0" b="0"/>
                <wp:wrapNone/>
                <wp:docPr id="420202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520" cy="327660"/>
                        </a:xfrm>
                        <a:prstGeom prst="rect">
                          <a:avLst/>
                        </a:prstGeom>
                        <a:noFill/>
                        <a:ln w="9525">
                          <a:noFill/>
                          <a:miter lim="800000"/>
                          <a:headEnd/>
                          <a:tailEnd/>
                        </a:ln>
                      </wps:spPr>
                      <wps:txbx>
                        <w:txbxContent>
                          <w:p w14:paraId="6A62031D" w14:textId="276BD9FB" w:rsidR="00FE5AF6" w:rsidRPr="001A6F88" w:rsidRDefault="00FE5AF6" w:rsidP="00FE5AF6">
                            <w:pPr>
                              <w:rPr>
                                <w:rFonts w:eastAsia="Calibri" w:cs="Calibri"/>
                                <w:color w:val="AD2159"/>
                                <w:sz w:val="18"/>
                                <w:szCs w:val="20"/>
                              </w:rPr>
                            </w:pPr>
                            <w:r w:rsidRPr="001A6F88">
                              <w:rPr>
                                <w:rFonts w:cs="Calibri"/>
                                <w:sz w:val="18"/>
                                <w:szCs w:val="18"/>
                              </w:rPr>
                              <w:t xml:space="preserve">Figure 7: CAD of where the X-Y Movement Mechanism meets the Frame  </w:t>
                            </w:r>
                          </w:p>
                          <w:p w14:paraId="4D1E6B3E" w14:textId="77777777" w:rsidR="00FE5AF6" w:rsidRDefault="00FE5AF6" w:rsidP="00FE5AF6">
                            <w:pPr>
                              <w:pStyle w:val="Heading1"/>
                              <w:spacing w:before="0" w:after="0"/>
                              <w:rPr>
                                <w:rFonts w:eastAsia="Calibri" w:cs="Calibri"/>
                                <w:color w:val="AD2159"/>
                              </w:rPr>
                            </w:pPr>
                          </w:p>
                          <w:p w14:paraId="2304FF18" w14:textId="77777777" w:rsidR="00FE5AF6" w:rsidRDefault="00FE5AF6" w:rsidP="00FE5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30BB5" id="_x0000_s1042" type="#_x0000_t202" style="position:absolute;margin-left:183.9pt;margin-top:4.8pt;width:427.6pt;height:25.8pt;z-index:25165826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" filled="f" stroked="f">
                <v:textbox>
                  <w:txbxContent>
                    <w:p w14:paraId="6A62031D" w14:textId="276BD9FB" w:rsidR="00FE5AF6" w:rsidRPr="001A6F88" w:rsidRDefault="00FE5AF6" w:rsidP="00FE5AF6">
                      <w:pPr>
                        <w:rPr>
                          <w:rFonts w:eastAsia="Calibri" w:cs="Calibri"/>
                          <w:color w:val="AD2159"/>
                          <w:sz w:val="18"/>
                          <w:szCs w:val="20"/>
                        </w:rPr>
                      </w:pPr>
                      <w:r w:rsidRPr="001A6F88">
                        <w:rPr>
                          <w:rFonts w:cs="Calibri"/>
                          <w:sz w:val="18"/>
                          <w:szCs w:val="18"/>
                        </w:rPr>
                        <w:t xml:space="preserve">Figure 7: CAD of where the X-Y Movement Mechanism meets the Frame  </w:t>
                      </w:r>
                    </w:p>
                    <w:p w14:paraId="4D1E6B3E" w14:textId="77777777" w:rsidR="00FE5AF6" w:rsidRDefault="00FE5AF6" w:rsidP="00FE5AF6">
                      <w:pPr>
                        <w:pStyle w:val="Heading1"/>
                        <w:spacing w:before="0" w:after="0"/>
                        <w:rPr>
                          <w:rFonts w:eastAsia="Calibri" w:cs="Calibri"/>
                          <w:color w:val="AD2159"/>
                        </w:rPr>
                      </w:pPr>
                    </w:p>
                    <w:p w14:paraId="2304FF18" w14:textId="77777777" w:rsidR="00FE5AF6" w:rsidRDefault="00FE5AF6" w:rsidP="00FE5AF6"/>
                  </w:txbxContent>
                </v:textbox>
                <w10:wrap anchorx="page"/>
              </v:shape>
            </w:pict>
          </mc:Fallback>
        </mc:AlternateContent>
      </w:r>
    </w:p>
    <w:p w14:paraId="6152E941" w14:textId="756E9616" w:rsidR="004408FD" w:rsidRPr="00E009ED" w:rsidRDefault="00B47784" w:rsidP="00E032F1">
      <w:pPr>
        <w:spacing w:line="276" w:lineRule="auto"/>
        <w:jc w:val="both"/>
        <w:rPr>
          <w:rFonts w:eastAsia="Calibri" w:cs="Calibri"/>
          <w:color w:val="000000" w:themeColor="text1"/>
          <w:szCs w:val="22"/>
        </w:rPr>
      </w:pPr>
      <w:r w:rsidRPr="3F33D7A7">
        <w:rPr>
          <w:rFonts w:eastAsia="Calibri" w:cs="Calibri"/>
          <w:color w:val="000000" w:themeColor="text1"/>
          <w:szCs w:val="22"/>
        </w:rPr>
        <w:lastRenderedPageBreak/>
        <w:t xml:space="preserve">The original Z-axis concept, which used belts and gears to couple the motor to </w:t>
      </w:r>
      <w:r w:rsidRPr="006279C8">
        <w:rPr>
          <w:rFonts w:eastAsia="Calibri" w:cs="Calibri"/>
          <w:color w:val="000000" w:themeColor="text1"/>
          <w:szCs w:val="22"/>
        </w:rPr>
        <w:t xml:space="preserve">the lead screw, was replaced after cost analysis and reliability concerns. A shaft coupler was ultimately chosen for its simplicity and robustness. </w:t>
      </w:r>
    </w:p>
    <w:p w14:paraId="6F1C542C" w14:textId="77777777" w:rsidR="00246352" w:rsidRDefault="00246352" w:rsidP="00FE5AF6">
      <w:pPr>
        <w:spacing w:line="276" w:lineRule="auto"/>
        <w:jc w:val="both"/>
        <w:rPr>
          <w:rFonts w:eastAsia="Calibri" w:cs="Calibri"/>
          <w:szCs w:val="22"/>
        </w:rPr>
      </w:pPr>
    </w:p>
    <w:p w14:paraId="4C153F47" w14:textId="4886E6FB" w:rsidR="00FE5AF6" w:rsidRPr="00FE5AF6" w:rsidRDefault="001A6F88" w:rsidP="00FE5AF6">
      <w:pPr>
        <w:spacing w:line="276" w:lineRule="auto"/>
        <w:jc w:val="both"/>
        <w:rPr>
          <w:rFonts w:eastAsia="Calibri" w:cs="Calibri"/>
          <w:color w:val="000000" w:themeColor="text1"/>
          <w:szCs w:val="22"/>
        </w:rPr>
      </w:pPr>
      <w:r w:rsidRPr="0005794C">
        <w:rPr>
          <w:rStyle w:val="Heading2Char"/>
        </w:rPr>
        <mc:AlternateContent>
          <mc:Choice Requires="wps">
            <w:drawing>
              <wp:anchor distT="0" distB="0" distL="114300" distR="114300" simplePos="0" relativeHeight="251658270" behindDoc="0" locked="0" layoutInCell="1" allowOverlap="1" wp14:anchorId="4FDF83FB" wp14:editId="03E5C432">
                <wp:simplePos x="0" y="0"/>
                <wp:positionH relativeFrom="margin">
                  <wp:align>center</wp:align>
                </wp:positionH>
                <wp:positionV relativeFrom="paragraph">
                  <wp:posOffset>3694430</wp:posOffset>
                </wp:positionV>
                <wp:extent cx="5080000" cy="289560"/>
                <wp:effectExtent l="0" t="0" r="6350" b="15240"/>
                <wp:wrapNone/>
                <wp:docPr id="426334239" name="Text Box 1"/>
                <wp:cNvGraphicFramePr/>
                <a:graphic xmlns:a="http://schemas.openxmlformats.org/drawingml/2006/main">
                  <a:graphicData uri="http://schemas.microsoft.com/office/word/2010/wordprocessingShape">
                    <wps:wsp>
                      <wps:cNvSpPr txBox="1"/>
                      <wps:spPr>
                        <a:xfrm>
                          <a:off x="0" y="0"/>
                          <a:ext cx="5080000" cy="289560"/>
                        </a:xfrm>
                        <a:prstGeom prst="rect">
                          <a:avLst/>
                        </a:prstGeom>
                        <a:noFill/>
                        <a:ln>
                          <a:noFill/>
                        </a:ln>
                      </wps:spPr>
                      <wps:txbx>
                        <w:txbxContent>
                          <w:p w14:paraId="702A3F1F" w14:textId="71EEC471" w:rsidR="00FE5AF6" w:rsidRPr="00066504" w:rsidRDefault="00FE5AF6" w:rsidP="00FE5AF6">
                            <w:pPr>
                              <w:pStyle w:val="Caption"/>
                              <w:rPr>
                                <w:noProof/>
                                <w:lang w:eastAsia="en-GB"/>
                              </w:rPr>
                            </w:pPr>
                            <w:r>
                              <w:t>Figure</w:t>
                            </w:r>
                            <w:ins w:id="30" w:author="Unknown" w:date="2025-06-04T16:42:00Z" w16du:dateUtc="2025-06-04T23:42:00Z">
                              <w:r>
                                <w:t xml:space="preserve"> </w:t>
                              </w:r>
                            </w:ins>
                            <w:r>
                              <w:t>8</w:t>
                            </w:r>
                            <w:ins w:id="31" w:author="Unknown" w:date="2025-06-04T16:42:00Z" w16du:dateUtc="2025-06-04T23:42:00Z">
                              <w:r>
                                <w:t>:</w:t>
                              </w:r>
                            </w:ins>
                            <w:r>
                              <w:t xml:space="preserve"> </w:t>
                            </w:r>
                            <w:r>
                              <w:fldChar w:fldCharType="begin"/>
                            </w:r>
                            <w:r>
                              <w:instrText xml:space="preserve"> SEQ Figure \* ARABIC </w:instrText>
                            </w:r>
                            <w:r>
                              <w:fldChar w:fldCharType="separate"/>
                            </w:r>
                            <w:r w:rsidR="00E069A5">
                              <w:rPr>
                                <w:noProof/>
                              </w:rPr>
                              <w:t>7</w:t>
                            </w:r>
                            <w:r>
                              <w:fldChar w:fldCharType="end"/>
                            </w:r>
                            <w:r w:rsidRPr="004408FD">
                              <w:rPr>
                                <w:rFonts w:cs="Calibri"/>
                              </w:rPr>
                              <w:t xml:space="preserve"> </w:t>
                            </w:r>
                            <w:r w:rsidRPr="00746503">
                              <w:rPr>
                                <w:rFonts w:cs="Calibri"/>
                              </w:rPr>
                              <w:t>CAD of where the z-axis system is positioned on the main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F83FB" id="_x0000_s1043" type="#_x0000_t202" style="position:absolute;left:0;text-align:left;margin-left:0;margin-top:290.9pt;width:400pt;height:22.8pt;z-index:25165827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" filled="f" stroked="f">
                <v:textbox inset="0,0,0,0">
                  <w:txbxContent>
                    <w:p w14:paraId="702A3F1F" w14:textId="71EEC471" w:rsidR="00FE5AF6" w:rsidRPr="00066504" w:rsidRDefault="00FE5AF6" w:rsidP="00FE5AF6">
                      <w:pPr>
                        <w:pStyle w:val="Caption"/>
                        <w:rPr>
                          <w:noProof/>
                          <w:lang w:eastAsia="en-GB"/>
                        </w:rPr>
                      </w:pPr>
                      <w:r>
                        <w:t>Figure</w:t>
                      </w:r>
                      <w:ins w:id="32" w:author="Unknown" w:date="2025-06-04T16:42:00Z" w16du:dateUtc="2025-06-04T23:42:00Z">
                        <w:r>
                          <w:t xml:space="preserve"> </w:t>
                        </w:r>
                      </w:ins>
                      <w:r>
                        <w:t>8</w:t>
                      </w:r>
                      <w:ins w:id="33" w:author="Unknown" w:date="2025-06-04T16:42:00Z" w16du:dateUtc="2025-06-04T23:42:00Z">
                        <w:r>
                          <w:t>:</w:t>
                        </w:r>
                      </w:ins>
                      <w:r>
                        <w:t xml:space="preserve"> </w:t>
                      </w:r>
                      <w:r>
                        <w:fldChar w:fldCharType="begin"/>
                      </w:r>
                      <w:r>
                        <w:instrText xml:space="preserve"> SEQ Figure \* ARABIC </w:instrText>
                      </w:r>
                      <w:r>
                        <w:fldChar w:fldCharType="separate"/>
                      </w:r>
                      <w:r w:rsidR="00E069A5">
                        <w:rPr>
                          <w:noProof/>
                        </w:rPr>
                        <w:t>7</w:t>
                      </w:r>
                      <w:r>
                        <w:fldChar w:fldCharType="end"/>
                      </w:r>
                      <w:r w:rsidRPr="004408FD">
                        <w:rPr>
                          <w:rFonts w:cs="Calibri"/>
                        </w:rPr>
                        <w:t xml:space="preserve"> </w:t>
                      </w:r>
                      <w:r w:rsidRPr="00746503">
                        <w:rPr>
                          <w:rFonts w:cs="Calibri"/>
                        </w:rPr>
                        <w:t>CAD of where the z-axis system is positioned on the main frame</w:t>
                      </w:r>
                    </w:p>
                  </w:txbxContent>
                </v:textbox>
                <w10:wrap anchorx="margin"/>
              </v:shape>
            </w:pict>
          </mc:Fallback>
        </mc:AlternateContent>
      </w:r>
      <w:r w:rsidRPr="000C1968">
        <w:rPr>
          <w:rFonts w:eastAsia="Calibri" w:cs="Calibri"/>
          <w:noProof/>
          <w:color w:val="AD2159"/>
        </w:rPr>
        <mc:AlternateContent>
          <mc:Choice Requires="wps">
            <w:drawing>
              <wp:anchor distT="45720" distB="45720" distL="114300" distR="114300" simplePos="0" relativeHeight="251658265" behindDoc="0" locked="0" layoutInCell="1" allowOverlap="1" wp14:anchorId="55930BB5" wp14:editId="472EA696">
                <wp:simplePos x="0" y="0"/>
                <wp:positionH relativeFrom="margin">
                  <wp:align>center</wp:align>
                </wp:positionH>
                <wp:positionV relativeFrom="paragraph">
                  <wp:posOffset>1965960</wp:posOffset>
                </wp:positionV>
                <wp:extent cx="5430520" cy="327660"/>
                <wp:effectExtent l="0" t="0" r="0" b="0"/>
                <wp:wrapSquare wrapText="bothSides"/>
                <wp:docPr id="887821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520" cy="327660"/>
                        </a:xfrm>
                        <a:prstGeom prst="rect">
                          <a:avLst/>
                        </a:prstGeom>
                        <a:noFill/>
                        <a:ln w="9525">
                          <a:noFill/>
                          <a:miter lim="800000"/>
                          <a:headEnd/>
                          <a:tailEnd/>
                        </a:ln>
                      </wps:spPr>
                      <wps:txbx>
                        <w:txbxContent>
                          <w:p w14:paraId="6CD8316A" w14:textId="77777777" w:rsidR="00FE5AF6" w:rsidRDefault="00FE5AF6" w:rsidP="00FE5AF6">
                            <w:pPr>
                              <w:rPr>
                                <w:rFonts w:eastAsia="Calibri" w:cs="Calibri"/>
                                <w:color w:val="AD2159"/>
                              </w:rPr>
                            </w:pPr>
                            <w:r w:rsidRPr="006074B3">
                              <w:rPr>
                                <w:rFonts w:cs="Calibri"/>
                                <w:szCs w:val="22"/>
                              </w:rPr>
                              <w:t xml:space="preserve">Figure </w:t>
                            </w:r>
                            <w:r>
                              <w:rPr>
                                <w:rFonts w:cs="Calibri"/>
                                <w:szCs w:val="22"/>
                              </w:rPr>
                              <w:t>7</w:t>
                            </w:r>
                            <w:r w:rsidRPr="006074B3">
                              <w:rPr>
                                <w:rFonts w:cs="Calibri"/>
                                <w:szCs w:val="22"/>
                              </w:rPr>
                              <w:t xml:space="preserve">: CAD of where the X-Y Movement Mechanism meets the Frame  </w:t>
                            </w:r>
                          </w:p>
                          <w:p w14:paraId="3CECA4C5" w14:textId="77777777" w:rsidR="00FE5AF6" w:rsidRDefault="00FE5AF6" w:rsidP="00FE5AF6">
                            <w:pPr>
                              <w:pStyle w:val="Heading1"/>
                              <w:spacing w:before="0" w:after="0"/>
                              <w:rPr>
                                <w:rFonts w:eastAsia="Calibri" w:cs="Calibri"/>
                                <w:color w:val="AD2159"/>
                              </w:rPr>
                            </w:pPr>
                          </w:p>
                          <w:p w14:paraId="5D79FDBE" w14:textId="77777777" w:rsidR="00FE5AF6" w:rsidRDefault="00FE5AF6" w:rsidP="00FE5A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30BB5" id="_x0000_s1044" type="#_x0000_t202" style="position:absolute;left:0;text-align:left;margin-left:0;margin-top:154.8pt;width:427.6pt;height:25.8pt;z-index:25165826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" filled="f" stroked="f">
                <v:textbox>
                  <w:txbxContent>
                    <w:p w14:paraId="6CD8316A" w14:textId="77777777" w:rsidR="00FE5AF6" w:rsidRDefault="00FE5AF6" w:rsidP="00FE5AF6">
                      <w:pPr>
                        <w:rPr>
                          <w:rFonts w:eastAsia="Calibri" w:cs="Calibri"/>
                          <w:color w:val="AD2159"/>
                        </w:rPr>
                      </w:pPr>
                      <w:r w:rsidRPr="006074B3">
                        <w:rPr>
                          <w:rFonts w:cs="Calibri"/>
                          <w:szCs w:val="22"/>
                        </w:rPr>
                        <w:t xml:space="preserve">Figure </w:t>
                      </w:r>
                      <w:r>
                        <w:rPr>
                          <w:rFonts w:cs="Calibri"/>
                          <w:szCs w:val="22"/>
                        </w:rPr>
                        <w:t>7</w:t>
                      </w:r>
                      <w:r w:rsidRPr="006074B3">
                        <w:rPr>
                          <w:rFonts w:cs="Calibri"/>
                          <w:szCs w:val="22"/>
                        </w:rPr>
                        <w:t xml:space="preserve">: CAD of where the X-Y Movement Mechanism meets the Frame  </w:t>
                      </w:r>
                    </w:p>
                    <w:p w14:paraId="3CECA4C5" w14:textId="77777777" w:rsidR="00FE5AF6" w:rsidRDefault="00FE5AF6" w:rsidP="00FE5AF6">
                      <w:pPr>
                        <w:pStyle w:val="Heading1"/>
                        <w:spacing w:before="0" w:after="0"/>
                        <w:rPr>
                          <w:rFonts w:eastAsia="Calibri" w:cs="Calibri"/>
                          <w:color w:val="AD2159"/>
                        </w:rPr>
                      </w:pPr>
                    </w:p>
                    <w:p w14:paraId="5D79FDBE" w14:textId="77777777" w:rsidR="00FE5AF6" w:rsidRDefault="00FE5AF6" w:rsidP="00FE5AF6"/>
                  </w:txbxContent>
                </v:textbox>
                <w10:wrap type="square" anchorx="margin"/>
              </v:shape>
            </w:pict>
          </mc:Fallback>
        </mc:AlternateContent>
      </w:r>
      <w:r w:rsidR="00FE5AF6" w:rsidRPr="0005794C">
        <w:rPr>
          <w:rStyle w:val="Heading2Char"/>
        </w:rPr>
        <w:drawing>
          <wp:anchor distT="0" distB="0" distL="114300" distR="114300" simplePos="0" relativeHeight="251658266" behindDoc="0" locked="0" layoutInCell="1" allowOverlap="1" wp14:anchorId="5DE2A7B6" wp14:editId="7B44B556">
            <wp:simplePos x="0" y="0"/>
            <wp:positionH relativeFrom="margin">
              <wp:posOffset>-1651</wp:posOffset>
            </wp:positionH>
            <wp:positionV relativeFrom="paragraph">
              <wp:posOffset>985774</wp:posOffset>
            </wp:positionV>
            <wp:extent cx="5407025" cy="2973070"/>
            <wp:effectExtent l="19050" t="19050" r="22225" b="17780"/>
            <wp:wrapSquare wrapText="bothSides"/>
            <wp:docPr id="1731124230" name="Picture 1" descr="A 3d printer with a pink and blue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7025" cy="29730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47784" w:rsidRPr="3F33D7A7">
        <w:rPr>
          <w:rFonts w:eastAsia="Calibri" w:cs="Calibri"/>
          <w:szCs w:val="22"/>
        </w:rPr>
        <w:t>In addition to enhan</w:t>
      </w:r>
      <w:r w:rsidR="00925603">
        <w:rPr>
          <w:rFonts w:eastAsia="Calibri" w:cs="Calibri"/>
          <w:szCs w:val="22"/>
        </w:rPr>
        <w:t>cing</w:t>
      </w:r>
      <w:r w:rsidR="00B47784" w:rsidRPr="3F33D7A7">
        <w:rPr>
          <w:rFonts w:eastAsia="Calibri" w:cs="Calibri"/>
          <w:szCs w:val="22"/>
        </w:rPr>
        <w:t xml:space="preserve"> structural rigidity, the design has been streamlined from three kinematic mounts to a single Y-axis mount</w:t>
      </w:r>
      <w:r w:rsidR="00B47784" w:rsidRPr="00F33284">
        <w:rPr>
          <w:rFonts w:eastAsia="Calibri" w:cs="Calibri"/>
          <w:color w:val="000000" w:themeColor="text1"/>
          <w:szCs w:val="22"/>
        </w:rPr>
        <w:t>, with each arm tip connected to an aluminium bracket</w:t>
      </w:r>
      <w:r w:rsidR="003604D6">
        <w:rPr>
          <w:rFonts w:eastAsia="Calibri" w:cs="Calibri"/>
          <w:color w:val="000000" w:themeColor="text1"/>
          <w:szCs w:val="22"/>
        </w:rPr>
        <w:t>,</w:t>
      </w:r>
      <w:r w:rsidR="00925603">
        <w:rPr>
          <w:rFonts w:eastAsia="Calibri" w:cs="Calibri"/>
          <w:color w:val="000000" w:themeColor="text1"/>
          <w:szCs w:val="22"/>
        </w:rPr>
        <w:t xml:space="preserve"> as shown in F</w:t>
      </w:r>
      <w:r w:rsidR="003604D6">
        <w:rPr>
          <w:rFonts w:eastAsia="Calibri" w:cs="Calibri"/>
          <w:color w:val="000000" w:themeColor="text1"/>
          <w:szCs w:val="22"/>
        </w:rPr>
        <w:t xml:space="preserve">igure </w:t>
      </w:r>
      <w:r w:rsidR="00FE5AF6">
        <w:rPr>
          <w:rFonts w:eastAsia="Calibri" w:cs="Calibri"/>
          <w:color w:val="000000" w:themeColor="text1"/>
          <w:szCs w:val="22"/>
        </w:rPr>
        <w:t>8</w:t>
      </w:r>
      <w:r w:rsidR="00B47784" w:rsidRPr="00F33284">
        <w:rPr>
          <w:rFonts w:eastAsia="Calibri" w:cs="Calibri"/>
          <w:color w:val="000000" w:themeColor="text1"/>
          <w:szCs w:val="22"/>
        </w:rPr>
        <w:t xml:space="preserve">. </w:t>
      </w:r>
      <w:r w:rsidR="00B47784">
        <w:rPr>
          <w:rFonts w:eastAsia="Calibri" w:cs="Calibri"/>
          <w:color w:val="000000" w:themeColor="text1"/>
          <w:szCs w:val="22"/>
        </w:rPr>
        <w:t>The Y-axis mount was carefully tested to adjust the weight distribution to ensure most of the weight lie</w:t>
      </w:r>
      <w:r w:rsidR="00925603">
        <w:rPr>
          <w:rFonts w:eastAsia="Calibri" w:cs="Calibri"/>
          <w:color w:val="000000" w:themeColor="text1"/>
          <w:szCs w:val="22"/>
        </w:rPr>
        <w:t>s</w:t>
      </w:r>
      <w:r w:rsidR="00B47784">
        <w:rPr>
          <w:rFonts w:eastAsia="Calibri" w:cs="Calibri"/>
          <w:color w:val="000000" w:themeColor="text1"/>
          <w:szCs w:val="22"/>
        </w:rPr>
        <w:t xml:space="preserve"> closer to the ball bearing. </w:t>
      </w:r>
      <w:r w:rsidR="00B47784" w:rsidRPr="00F33284">
        <w:rPr>
          <w:rFonts w:eastAsia="Calibri" w:cs="Calibri"/>
          <w:color w:val="000000" w:themeColor="text1"/>
          <w:szCs w:val="22"/>
        </w:rPr>
        <w:t>This improved vertical rigidity and</w:t>
      </w:r>
      <w:r w:rsidR="00B47784">
        <w:rPr>
          <w:rFonts w:eastAsia="Calibri" w:cs="Calibri"/>
          <w:color w:val="000000" w:themeColor="text1"/>
          <w:szCs w:val="22"/>
        </w:rPr>
        <w:t xml:space="preserve"> endured the turning torque</w:t>
      </w:r>
      <w:r w:rsidR="001A3265">
        <w:rPr>
          <w:rFonts w:eastAsia="Calibri" w:cs="Calibri"/>
          <w:color w:val="000000" w:themeColor="text1"/>
          <w:szCs w:val="22"/>
        </w:rPr>
        <w:t>,</w:t>
      </w:r>
      <w:r w:rsidR="00B47784">
        <w:rPr>
          <w:rFonts w:eastAsia="Calibri" w:cs="Calibri"/>
          <w:color w:val="000000" w:themeColor="text1"/>
          <w:szCs w:val="22"/>
        </w:rPr>
        <w:t xml:space="preserve"> w</w:t>
      </w:r>
      <w:r w:rsidR="001A3265">
        <w:rPr>
          <w:rFonts w:eastAsia="Calibri" w:cs="Calibri"/>
          <w:color w:val="000000" w:themeColor="text1"/>
          <w:szCs w:val="22"/>
        </w:rPr>
        <w:t>hich</w:t>
      </w:r>
      <w:r w:rsidR="00B47784" w:rsidRPr="00F33284">
        <w:rPr>
          <w:rFonts w:eastAsia="Calibri" w:cs="Calibri"/>
          <w:color w:val="000000" w:themeColor="text1"/>
          <w:szCs w:val="22"/>
        </w:rPr>
        <w:t xml:space="preserve"> helped eliminate mechanical backlash during operation.</w:t>
      </w:r>
    </w:p>
    <w:p w14:paraId="2B1B852C" w14:textId="77777777" w:rsidR="00246352" w:rsidRDefault="00246352" w:rsidP="00E032F1">
      <w:pPr>
        <w:spacing w:line="276" w:lineRule="auto"/>
        <w:rPr>
          <w:rFonts w:eastAsia="Calibri" w:cs="Calibri"/>
          <w:szCs w:val="22"/>
        </w:rPr>
      </w:pPr>
    </w:p>
    <w:p w14:paraId="21B88B02" w14:textId="0188652F" w:rsidR="00120485" w:rsidRPr="00F33284" w:rsidRDefault="00120485" w:rsidP="00E032F1">
      <w:pPr>
        <w:spacing w:line="276" w:lineRule="auto"/>
        <w:rPr>
          <w:rFonts w:eastAsia="Calibri" w:cs="Calibri"/>
          <w:color w:val="000000" w:themeColor="text1"/>
          <w:szCs w:val="22"/>
        </w:rPr>
      </w:pPr>
      <w:r w:rsidRPr="0065781A">
        <w:rPr>
          <w:rFonts w:eastAsia="Calibri" w:cs="Calibri"/>
          <w:szCs w:val="22"/>
        </w:rPr>
        <w:t>Lastly</w:t>
      </w:r>
      <w:r w:rsidR="00FE5AF6">
        <w:rPr>
          <w:rFonts w:eastAsia="Calibri" w:cs="Calibri"/>
          <w:szCs w:val="22"/>
        </w:rPr>
        <w:t>,</w:t>
      </w:r>
      <w:r w:rsidRPr="0065781A">
        <w:rPr>
          <w:rFonts w:eastAsia="Calibri" w:cs="Calibri"/>
          <w:szCs w:val="22"/>
        </w:rPr>
        <w:t xml:space="preserve"> to ensure the kinematic bed can be attached and taken off </w:t>
      </w:r>
      <w:r w:rsidR="00D05114" w:rsidRPr="0065781A">
        <w:rPr>
          <w:rFonts w:eastAsia="Calibri" w:cs="Calibri"/>
          <w:szCs w:val="22"/>
        </w:rPr>
        <w:t xml:space="preserve">easily from the mounting arm, a magnetic connection is designed and inspired by </w:t>
      </w:r>
      <w:r w:rsidR="00FE5AF6">
        <w:rPr>
          <w:rFonts w:eastAsia="Calibri" w:cs="Calibri"/>
          <w:szCs w:val="22"/>
        </w:rPr>
        <w:t>pre-exis</w:t>
      </w:r>
      <w:r w:rsidR="00D05114" w:rsidRPr="0065781A">
        <w:rPr>
          <w:rFonts w:eastAsia="Calibri" w:cs="Calibri"/>
          <w:szCs w:val="22"/>
        </w:rPr>
        <w:t xml:space="preserve">ting core </w:t>
      </w:r>
      <w:r w:rsidR="00CB12FE">
        <w:rPr>
          <w:rFonts w:eastAsia="Calibri" w:cs="Calibri"/>
          <w:szCs w:val="22"/>
        </w:rPr>
        <w:t>X-Y</w:t>
      </w:r>
      <w:r w:rsidR="00D05114" w:rsidRPr="0065781A">
        <w:rPr>
          <w:rFonts w:eastAsia="Calibri" w:cs="Calibri"/>
          <w:szCs w:val="22"/>
        </w:rPr>
        <w:t xml:space="preserve"> printer</w:t>
      </w:r>
      <m:oMath>
        <m:sSup>
          <m:sSupPr>
            <m:ctrlPr>
              <w:rPr>
                <w:rFonts w:ascii="Cambria Math" w:eastAsia="Calibri" w:hAnsi="Cambria Math" w:cs="Calibri"/>
                <w:i/>
                <w:color w:val="000000" w:themeColor="text1"/>
                <w:szCs w:val="22"/>
              </w:rPr>
            </m:ctrlPr>
          </m:sSupPr>
          <m:e>
            <m:r>
              <w:rPr>
                <w:rFonts w:ascii="Cambria Math" w:eastAsia="Calibri" w:hAnsi="Cambria Math" w:cs="Calibri"/>
                <w:color w:val="000000" w:themeColor="text1"/>
                <w:szCs w:val="22"/>
              </w:rPr>
              <m:t>.</m:t>
            </m:r>
          </m:e>
          <m:sup>
            <m:r>
              <w:rPr>
                <w:rFonts w:ascii="Cambria Math" w:eastAsia="Calibri" w:hAnsi="Cambria Math" w:cs="Calibri"/>
                <w:color w:val="000000" w:themeColor="text1"/>
                <w:szCs w:val="22"/>
              </w:rPr>
              <m:t>[2]</m:t>
            </m:r>
          </m:sup>
        </m:sSup>
      </m:oMath>
    </w:p>
    <w:p w14:paraId="13A32C50" w14:textId="488632FE" w:rsidR="000C1968" w:rsidRPr="00FE5AF6" w:rsidRDefault="00B47784" w:rsidP="00FE5AF6">
      <w:pPr>
        <w:spacing w:line="276" w:lineRule="auto"/>
        <w:jc w:val="both"/>
        <w:rPr>
          <w:rFonts w:eastAsia="Calibri" w:cs="Calibri"/>
          <w:color w:val="000000" w:themeColor="text1"/>
          <w:szCs w:val="22"/>
        </w:rPr>
      </w:pPr>
      <w:r w:rsidRPr="00B14B13">
        <w:rPr>
          <w:rFonts w:eastAsia="Calibri" w:cs="Calibri"/>
          <w:color w:val="000000" w:themeColor="text1"/>
          <w:szCs w:val="22"/>
        </w:rPr>
        <w:t>These improvements collectively enhanced the overall performance of the printer and ensured seamless integration of the motion subsystem with the extrusion and control systems.</w:t>
      </w:r>
      <w:r w:rsidR="000C1968">
        <w:rPr>
          <w:rFonts w:eastAsia="Calibri" w:cs="Calibri"/>
          <w:color w:val="000000" w:themeColor="text1"/>
          <w:szCs w:val="22"/>
        </w:rPr>
        <w:t xml:space="preserve"> </w:t>
      </w:r>
    </w:p>
    <w:p w14:paraId="672F60E0" w14:textId="1CE680FF" w:rsidR="000C1968" w:rsidRPr="00FC26FD" w:rsidRDefault="0DC43C05" w:rsidP="00FC26FD">
      <w:pPr>
        <w:jc w:val="both"/>
        <w:rPr>
          <w:rFonts w:eastAsia="Calibri" w:cs="Calibri"/>
          <w:color w:val="000000" w:themeColor="text1"/>
          <w:szCs w:val="22"/>
        </w:rPr>
      </w:pPr>
      <w:r w:rsidRPr="00DA5E03">
        <w:br w:type="page"/>
      </w:r>
      <w:bookmarkStart w:id="34" w:name="_Toc199976477"/>
    </w:p>
    <w:p w14:paraId="0EA13AA2" w14:textId="62785D0F" w:rsidR="00034EFF" w:rsidRDefault="00034EFF" w:rsidP="00034EFF">
      <w:pPr>
        <w:pStyle w:val="Heading1"/>
        <w:spacing w:before="0" w:after="0"/>
        <w:rPr>
          <w:rFonts w:eastAsia="Calibri" w:cs="Calibri"/>
          <w:color w:val="AD2159"/>
        </w:rPr>
      </w:pPr>
      <w:bookmarkStart w:id="35" w:name="_Toc199984986"/>
      <w:r>
        <w:rPr>
          <w:rFonts w:eastAsia="Calibri" w:cs="Calibri"/>
          <w:color w:val="AD2159"/>
        </w:rPr>
        <w:lastRenderedPageBreak/>
        <w:t>User Interface</w:t>
      </w:r>
      <w:bookmarkEnd w:id="34"/>
      <w:bookmarkEnd w:id="35"/>
    </w:p>
    <w:p w14:paraId="34DB5EE0" w14:textId="4278849C" w:rsidR="00EC1D6A" w:rsidRPr="00277803" w:rsidRDefault="00DF7551" w:rsidP="00E032F1">
      <w:pPr>
        <w:spacing w:after="160" w:line="276" w:lineRule="auto"/>
        <w:rPr>
          <w:rFonts w:cs="Calibri"/>
          <w:lang w:val="en-MY"/>
        </w:rPr>
      </w:pPr>
      <w:r w:rsidRPr="00277803">
        <w:rPr>
          <w:rFonts w:cs="Calibri"/>
          <w:lang w:val="en-MY"/>
        </w:rPr>
        <w:t xml:space="preserve">To import and </w:t>
      </w:r>
      <w:r w:rsidR="002035F9" w:rsidRPr="00277803">
        <w:rPr>
          <w:rFonts w:cs="Calibri"/>
          <w:lang w:val="en-MY"/>
        </w:rPr>
        <w:t>execute the</w:t>
      </w:r>
      <w:r w:rsidRPr="00277803">
        <w:rPr>
          <w:rFonts w:cs="Calibri"/>
          <w:lang w:val="en-MY"/>
        </w:rPr>
        <w:t xml:space="preserve"> G-code on the 3D printer—powered by an Arduino board running GRBL firmware—the Universal G-code Sender (UGS) application</w:t>
      </w:r>
      <w:r w:rsidR="00207519">
        <w:rPr>
          <w:rFonts w:cs="Calibri"/>
          <w:lang w:val="en-MY"/>
        </w:rPr>
        <w:t xml:space="preserve"> was used</w:t>
      </w:r>
      <w:r w:rsidRPr="00277803">
        <w:rPr>
          <w:rFonts w:cs="Calibri"/>
          <w:lang w:val="en-MY"/>
        </w:rPr>
        <w:t>. UGS provides a</w:t>
      </w:r>
      <w:r w:rsidR="00207519">
        <w:rPr>
          <w:rFonts w:cs="Calibri"/>
          <w:lang w:val="en-MY"/>
        </w:rPr>
        <w:t xml:space="preserve">n easy </w:t>
      </w:r>
      <w:r w:rsidRPr="00277803">
        <w:rPr>
          <w:rFonts w:cs="Calibri"/>
          <w:lang w:val="en-MY"/>
        </w:rPr>
        <w:t xml:space="preserve">and efficient interface for </w:t>
      </w:r>
      <w:r w:rsidR="00207519">
        <w:rPr>
          <w:rFonts w:cs="Calibri"/>
          <w:lang w:val="en-MY"/>
        </w:rPr>
        <w:t>sending</w:t>
      </w:r>
      <w:r w:rsidRPr="00277803">
        <w:rPr>
          <w:rFonts w:cs="Calibri"/>
          <w:lang w:val="en-MY"/>
        </w:rPr>
        <w:t xml:space="preserve"> commands directly to </w:t>
      </w:r>
      <w:r w:rsidR="00207519">
        <w:rPr>
          <w:rFonts w:cs="Calibri"/>
          <w:lang w:val="en-MY"/>
        </w:rPr>
        <w:t>the Arduino running</w:t>
      </w:r>
      <w:r w:rsidR="00D579DE">
        <w:rPr>
          <w:rFonts w:cs="Calibri"/>
          <w:lang w:val="en-MY"/>
        </w:rPr>
        <w:t xml:space="preserve"> the GRBL package</w:t>
      </w:r>
      <w:r w:rsidRPr="00277803">
        <w:rPr>
          <w:rFonts w:cs="Calibri"/>
          <w:lang w:val="en-MY"/>
        </w:rPr>
        <w:t>. Its selection was based on its ability to offer real-time machine control, manual command entry, and dependable execution of complete G-code files. UGS is particularly well-suited for non-standard 3D printing applications, such as ceramic slurry extrusion, due to its flexibility and the level of direct hardware control it offers for testing and calibration purposes.</w:t>
      </w:r>
    </w:p>
    <w:p w14:paraId="358A6FF5" w14:textId="77777777" w:rsidR="00246352" w:rsidRDefault="00246352" w:rsidP="00E032F1">
      <w:pPr>
        <w:spacing w:after="160" w:line="276" w:lineRule="auto"/>
        <w:rPr>
          <w:rFonts w:cs="Calibri"/>
          <w:lang w:val="en-MY"/>
        </w:rPr>
      </w:pPr>
    </w:p>
    <w:p w14:paraId="45CA6A4D" w14:textId="30ED5EC9" w:rsidR="00EC1D6A" w:rsidRPr="00277803" w:rsidRDefault="00DF7551" w:rsidP="00E032F1">
      <w:pPr>
        <w:spacing w:after="160" w:line="276" w:lineRule="auto"/>
        <w:rPr>
          <w:rFonts w:cs="Calibri"/>
          <w:lang w:val="en-MY"/>
        </w:rPr>
      </w:pPr>
      <w:r w:rsidRPr="00277803">
        <w:rPr>
          <w:rFonts w:cs="Calibri"/>
          <w:lang w:val="en-MY"/>
        </w:rPr>
        <w:t xml:space="preserve">Once the Arduino is connected to a computer via USB, UGS enables the user to </w:t>
      </w:r>
      <w:r w:rsidR="00795E0F">
        <w:rPr>
          <w:rFonts w:cs="Calibri"/>
          <w:lang w:val="en-MY"/>
        </w:rPr>
        <w:t xml:space="preserve">execute </w:t>
      </w:r>
      <w:r w:rsidR="00817E73">
        <w:rPr>
          <w:rFonts w:cs="Calibri"/>
          <w:lang w:val="en-MY"/>
        </w:rPr>
        <w:t>almost any standard G-code</w:t>
      </w:r>
      <w:r w:rsidRPr="00277803">
        <w:rPr>
          <w:rFonts w:cs="Calibri"/>
          <w:lang w:val="en-MY"/>
        </w:rPr>
        <w:t xml:space="preserve"> </w:t>
      </w:r>
      <w:r w:rsidR="00817E73">
        <w:rPr>
          <w:rFonts w:cs="Calibri"/>
          <w:lang w:val="en-MY"/>
        </w:rPr>
        <w:t>commands,</w:t>
      </w:r>
      <w:r w:rsidRPr="00277803">
        <w:rPr>
          <w:rFonts w:cs="Calibri"/>
          <w:lang w:val="en-MY"/>
        </w:rPr>
        <w:t xml:space="preserve"> such as axis homing</w:t>
      </w:r>
      <w:r w:rsidR="00817E73">
        <w:rPr>
          <w:rFonts w:cs="Calibri"/>
          <w:lang w:val="en-MY"/>
        </w:rPr>
        <w:t xml:space="preserve"> and</w:t>
      </w:r>
      <w:r w:rsidRPr="00277803">
        <w:rPr>
          <w:rFonts w:cs="Calibri"/>
          <w:lang w:val="en-MY"/>
        </w:rPr>
        <w:t xml:space="preserve"> manual movement</w:t>
      </w:r>
      <w:r w:rsidR="00817E73">
        <w:rPr>
          <w:rFonts w:cs="Calibri"/>
          <w:lang w:val="en-MY"/>
        </w:rPr>
        <w:t>.</w:t>
      </w:r>
      <w:r w:rsidRPr="00277803">
        <w:rPr>
          <w:rFonts w:cs="Calibri"/>
          <w:lang w:val="en-MY"/>
        </w:rPr>
        <w:t xml:space="preserve"> This process effectively bridges the gap between the slicing software and the printer hardware by offering direct access to low-level control functionality.</w:t>
      </w:r>
    </w:p>
    <w:p w14:paraId="679FB6B7" w14:textId="77777777" w:rsidR="00246352" w:rsidRDefault="00246352" w:rsidP="00E032F1">
      <w:pPr>
        <w:spacing w:after="160" w:line="276" w:lineRule="auto"/>
        <w:rPr>
          <w:rFonts w:cs="Calibri"/>
          <w:lang w:val="en-MY"/>
        </w:rPr>
      </w:pPr>
    </w:p>
    <w:p w14:paraId="69176A84" w14:textId="40893EC4" w:rsidR="00DF7551" w:rsidRDefault="00DF7551" w:rsidP="00E032F1">
      <w:pPr>
        <w:spacing w:after="160" w:line="276" w:lineRule="auto"/>
        <w:rPr>
          <w:lang w:val="en-MY"/>
        </w:rPr>
      </w:pPr>
      <w:r w:rsidRPr="00277803">
        <w:rPr>
          <w:rFonts w:cs="Calibri"/>
          <w:lang w:val="en-MY"/>
        </w:rPr>
        <w:t>G-code files are generated using PrusaSlicer, configured to match the specific characteristics of the printer, including print area dimensions, feed rates, and extrusion parameters. These files can then be imported into UGS, which allows the user to stream the G-code to the Arduino. The GRBL firmware interprets the commands and drives the printer's stepper motors and extrusion system</w:t>
      </w:r>
      <w:r w:rsidR="00923E0F" w:rsidRPr="00DF7551">
        <w:rPr>
          <w:rFonts w:cs="Calibri"/>
          <w:lang w:val="en-MY"/>
        </w:rPr>
        <w:t>,</w:t>
      </w:r>
      <w:r w:rsidRPr="00277803">
        <w:rPr>
          <w:rFonts w:cs="Calibri"/>
          <w:lang w:val="en-MY"/>
        </w:rPr>
        <w:t xml:space="preserve"> accordingly, effectively enabling the Arduino to serve as a command interpreter for the mechanical operations of the printer</w:t>
      </w:r>
      <w:r w:rsidRPr="00DF7551">
        <w:rPr>
          <w:lang w:val="en-MY"/>
        </w:rPr>
        <w:t>.</w:t>
      </w:r>
    </w:p>
    <w:p w14:paraId="7B654E2C" w14:textId="77777777" w:rsidR="00817E73" w:rsidRPr="00DF7551" w:rsidRDefault="00817E73" w:rsidP="00DF7551">
      <w:pPr>
        <w:spacing w:after="160"/>
        <w:rPr>
          <w:lang w:val="en-MY"/>
        </w:rPr>
      </w:pPr>
    </w:p>
    <w:p w14:paraId="67B07994" w14:textId="425E38C6" w:rsidR="009632A3" w:rsidRDefault="009632A3" w:rsidP="009632A3">
      <w:pPr>
        <w:spacing w:after="160"/>
        <w:sectPr w:rsidR="009632A3" w:rsidSect="0010121E">
          <w:headerReference w:type="even" r:id="rId47"/>
          <w:headerReference w:type="default" r:id="rId48"/>
          <w:footerReference w:type="even" r:id="rId49"/>
          <w:footerReference w:type="default" r:id="rId50"/>
          <w:headerReference w:type="first" r:id="rId51"/>
          <w:footerReference w:type="first" r:id="rId52"/>
          <w:pgSz w:w="11906" w:h="16838"/>
          <w:pgMar w:top="1440" w:right="1440" w:bottom="1440" w:left="1440" w:header="720" w:footer="720" w:gutter="0"/>
          <w:pgNumType w:start="0"/>
          <w:cols w:space="720"/>
          <w:titlePg/>
          <w:docGrid w:linePitch="360"/>
        </w:sectPr>
      </w:pPr>
    </w:p>
    <w:p w14:paraId="2D82B930" w14:textId="77777777" w:rsidR="326EFF6C" w:rsidRDefault="0DC43C05" w:rsidP="001F102A">
      <w:pPr>
        <w:pStyle w:val="Heading1"/>
        <w:spacing w:before="0" w:after="0"/>
        <w:rPr>
          <w:rFonts w:eastAsia="Calibri" w:cs="Calibri"/>
          <w:color w:val="AD2159"/>
        </w:rPr>
      </w:pPr>
      <w:bookmarkStart w:id="36" w:name="_Toc199976478"/>
      <w:bookmarkStart w:id="37" w:name="_Toc199984987"/>
      <w:r w:rsidRPr="23BE7A7A">
        <w:rPr>
          <w:rFonts w:eastAsia="Calibri" w:cs="Calibri"/>
          <w:color w:val="AD2159"/>
        </w:rPr>
        <w:lastRenderedPageBreak/>
        <w:t>Gantt Chart</w:t>
      </w:r>
      <w:bookmarkEnd w:id="36"/>
      <w:bookmarkEnd w:id="37"/>
    </w:p>
    <w:p w14:paraId="2EF7C3F3" w14:textId="000150D5" w:rsidR="008B69EA" w:rsidRPr="00DA5E03" w:rsidRDefault="00853EDD" w:rsidP="008B69EA">
      <w:pPr>
        <w:rPr>
          <w:rFonts w:eastAsia="Calibri"/>
        </w:rPr>
      </w:pPr>
      <w:r w:rsidRPr="00DA5E03">
        <w:rPr>
          <w:noProof/>
        </w:rPr>
        <w:drawing>
          <wp:anchor distT="0" distB="0" distL="114300" distR="107950" simplePos="0" relativeHeight="251658241" behindDoc="0" locked="0" layoutInCell="1" allowOverlap="1" wp14:anchorId="71441A68" wp14:editId="3F2AFCB1">
            <wp:simplePos x="0" y="0"/>
            <wp:positionH relativeFrom="page">
              <wp:align>left</wp:align>
            </wp:positionH>
            <wp:positionV relativeFrom="paragraph">
              <wp:posOffset>205034</wp:posOffset>
            </wp:positionV>
            <wp:extent cx="10800080" cy="3491230"/>
            <wp:effectExtent l="0" t="0" r="1270" b="0"/>
            <wp:wrapSquare wrapText="bothSides"/>
            <wp:docPr id="1255967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7950"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830064" cy="3500957"/>
                    </a:xfrm>
                    <a:prstGeom prst="rect">
                      <a:avLst/>
                    </a:prstGeom>
                  </pic:spPr>
                </pic:pic>
              </a:graphicData>
            </a:graphic>
            <wp14:sizeRelH relativeFrom="margin">
              <wp14:pctWidth>0</wp14:pctWidth>
            </wp14:sizeRelH>
            <wp14:sizeRelV relativeFrom="margin">
              <wp14:pctHeight>0</wp14:pctHeight>
            </wp14:sizeRelV>
          </wp:anchor>
        </w:drawing>
      </w:r>
    </w:p>
    <w:p w14:paraId="10C752D9" w14:textId="6421CEA4" w:rsidR="00351E5D" w:rsidRPr="00DA5E03" w:rsidRDefault="00351E5D" w:rsidP="008B69EA">
      <w:pPr>
        <w:rPr>
          <w:rFonts w:eastAsia="Calibri"/>
        </w:rPr>
        <w:sectPr w:rsidR="00351E5D" w:rsidRPr="00DA5E03" w:rsidSect="00AB6990">
          <w:pgSz w:w="16838" w:h="11906" w:orient="landscape"/>
          <w:pgMar w:top="1440" w:right="1440" w:bottom="1440" w:left="1440" w:header="720" w:footer="720" w:gutter="0"/>
          <w:cols w:space="720"/>
          <w:docGrid w:linePitch="360"/>
        </w:sectPr>
      </w:pPr>
    </w:p>
    <w:p w14:paraId="0A059883" w14:textId="515B42C8" w:rsidR="006A1FF6" w:rsidRPr="00132B7D" w:rsidRDefault="006A1FF6" w:rsidP="0005794C">
      <w:pPr>
        <w:pStyle w:val="Heading1"/>
      </w:pPr>
      <w:bookmarkStart w:id="38" w:name="_Toc199976479"/>
      <w:bookmarkStart w:id="39" w:name="_Toc199984988"/>
      <w:r w:rsidRPr="00132B7D">
        <w:lastRenderedPageBreak/>
        <w:t>EDI Report</w:t>
      </w:r>
      <w:bookmarkEnd w:id="38"/>
      <w:bookmarkEnd w:id="39"/>
    </w:p>
    <w:p w14:paraId="62F8D1F5" w14:textId="1BD9D310" w:rsidR="002A1404" w:rsidRDefault="00465BE8" w:rsidP="00361316">
      <w:pPr>
        <w:spacing w:line="276" w:lineRule="auto"/>
        <w:jc w:val="both"/>
        <w:rPr>
          <w:rFonts w:eastAsia="Calibri" w:cs="Calibri"/>
          <w:bCs/>
          <w:iCs/>
          <w:szCs w:val="22"/>
        </w:rPr>
      </w:pPr>
      <w:r>
        <w:rPr>
          <w:rFonts w:eastAsia="Calibri" w:cs="Calibri"/>
          <w:bCs/>
          <w:iCs/>
          <w:szCs w:val="22"/>
        </w:rPr>
        <w:t>Throughou</w:t>
      </w:r>
      <w:r w:rsidR="00A925D7">
        <w:rPr>
          <w:rFonts w:eastAsia="Calibri" w:cs="Calibri"/>
          <w:bCs/>
          <w:iCs/>
          <w:szCs w:val="22"/>
        </w:rPr>
        <w:t>t</w:t>
      </w:r>
      <w:r w:rsidR="002A1404">
        <w:rPr>
          <w:rFonts w:eastAsia="Calibri" w:cs="Calibri"/>
          <w:bCs/>
          <w:iCs/>
          <w:szCs w:val="22"/>
        </w:rPr>
        <w:t xml:space="preserve"> the entire process of </w:t>
      </w:r>
      <w:r w:rsidR="003A6E01">
        <w:rPr>
          <w:rFonts w:eastAsia="Calibri" w:cs="Calibri"/>
          <w:bCs/>
          <w:iCs/>
          <w:szCs w:val="22"/>
        </w:rPr>
        <w:t>conceptualising, designing</w:t>
      </w:r>
      <w:r w:rsidR="005946BC">
        <w:rPr>
          <w:rFonts w:eastAsia="Calibri" w:cs="Calibri"/>
          <w:bCs/>
          <w:iCs/>
          <w:szCs w:val="22"/>
        </w:rPr>
        <w:t xml:space="preserve">, and constructing the 3D printer, it was important to </w:t>
      </w:r>
      <w:r w:rsidR="003A6E01">
        <w:rPr>
          <w:rFonts w:eastAsia="Calibri" w:cs="Calibri"/>
          <w:bCs/>
          <w:iCs/>
          <w:szCs w:val="22"/>
        </w:rPr>
        <w:t xml:space="preserve">ensure the core values of equality, diversity, and inclusion were upheld. This was done to </w:t>
      </w:r>
      <w:r w:rsidR="006F70E8">
        <w:rPr>
          <w:rFonts w:eastAsia="Calibri" w:cs="Calibri"/>
          <w:bCs/>
          <w:iCs/>
          <w:szCs w:val="22"/>
        </w:rPr>
        <w:t>create a</w:t>
      </w:r>
      <w:r w:rsidR="00075381">
        <w:rPr>
          <w:rFonts w:eastAsia="Calibri" w:cs="Calibri"/>
          <w:bCs/>
          <w:iCs/>
          <w:szCs w:val="22"/>
        </w:rPr>
        <w:t xml:space="preserve"> </w:t>
      </w:r>
      <w:r w:rsidR="00622346">
        <w:rPr>
          <w:rFonts w:eastAsia="Calibri" w:cs="Calibri"/>
          <w:bCs/>
          <w:iCs/>
          <w:szCs w:val="22"/>
        </w:rPr>
        <w:t>workplace</w:t>
      </w:r>
      <w:r w:rsidR="00075381">
        <w:rPr>
          <w:rFonts w:eastAsia="Calibri" w:cs="Calibri"/>
          <w:bCs/>
          <w:iCs/>
          <w:szCs w:val="22"/>
        </w:rPr>
        <w:t xml:space="preserve"> </w:t>
      </w:r>
      <w:r w:rsidR="006F70E8">
        <w:rPr>
          <w:rFonts w:eastAsia="Calibri" w:cs="Calibri"/>
          <w:bCs/>
          <w:iCs/>
          <w:szCs w:val="22"/>
        </w:rPr>
        <w:t xml:space="preserve">that </w:t>
      </w:r>
      <w:r w:rsidR="00075381">
        <w:rPr>
          <w:rFonts w:eastAsia="Calibri" w:cs="Calibri"/>
          <w:bCs/>
          <w:iCs/>
          <w:szCs w:val="22"/>
        </w:rPr>
        <w:t xml:space="preserve">was </w:t>
      </w:r>
      <w:r w:rsidR="006F70E8">
        <w:rPr>
          <w:rFonts w:eastAsia="Calibri" w:cs="Calibri"/>
          <w:bCs/>
          <w:iCs/>
          <w:szCs w:val="22"/>
        </w:rPr>
        <w:t>safe</w:t>
      </w:r>
      <w:r w:rsidR="003A6E01">
        <w:rPr>
          <w:rFonts w:eastAsia="Calibri" w:cs="Calibri"/>
          <w:bCs/>
          <w:iCs/>
          <w:szCs w:val="22"/>
        </w:rPr>
        <w:t xml:space="preserve"> and comfortable, where everyone felt seen, </w:t>
      </w:r>
      <w:r w:rsidR="004D7B98">
        <w:rPr>
          <w:rFonts w:eastAsia="Calibri" w:cs="Calibri"/>
          <w:bCs/>
          <w:iCs/>
          <w:szCs w:val="22"/>
        </w:rPr>
        <w:t>heard,</w:t>
      </w:r>
      <w:r w:rsidR="003A6E01">
        <w:rPr>
          <w:rFonts w:eastAsia="Calibri" w:cs="Calibri"/>
          <w:bCs/>
          <w:iCs/>
          <w:szCs w:val="22"/>
        </w:rPr>
        <w:t xml:space="preserve"> and appreciated. </w:t>
      </w:r>
    </w:p>
    <w:p w14:paraId="4C1A05E5" w14:textId="77777777" w:rsidR="004D7B98" w:rsidRDefault="004D7B98" w:rsidP="00361316">
      <w:pPr>
        <w:spacing w:line="276" w:lineRule="auto"/>
        <w:jc w:val="both"/>
        <w:rPr>
          <w:rFonts w:eastAsia="Calibri" w:cs="Calibri"/>
          <w:bCs/>
          <w:iCs/>
          <w:szCs w:val="22"/>
        </w:rPr>
      </w:pPr>
    </w:p>
    <w:p w14:paraId="77F513EC" w14:textId="402156FB" w:rsidR="00EB579E" w:rsidRPr="00EB579E" w:rsidRDefault="00EB579E" w:rsidP="00361316">
      <w:pPr>
        <w:spacing w:line="276" w:lineRule="auto"/>
        <w:jc w:val="both"/>
        <w:rPr>
          <w:rFonts w:eastAsia="Calibri" w:cs="Calibri"/>
          <w:bCs/>
          <w:iCs/>
          <w:szCs w:val="22"/>
        </w:rPr>
      </w:pPr>
      <w:r w:rsidRPr="00EB579E">
        <w:rPr>
          <w:rFonts w:eastAsia="Calibri" w:cs="Calibri"/>
          <w:bCs/>
          <w:iCs/>
          <w:szCs w:val="22"/>
        </w:rPr>
        <w:t>In the initial design phase, issues were raised as a few quieter members felt their voices and opinions were not being heard. This was solved by having clear, intentional conversations about what decisions we were making, and ensuring everyone had a chance to speak and voice their ideas and opinions during the conversation. The use of forms was also implemented at this phase to ensure any future issues were anonymous and addressed quickly and effectively. </w:t>
      </w:r>
      <w:r w:rsidR="0018114B">
        <w:rPr>
          <w:rFonts w:eastAsia="Calibri" w:cs="Calibri"/>
          <w:bCs/>
          <w:iCs/>
          <w:szCs w:val="22"/>
        </w:rPr>
        <w:t xml:space="preserve">This helped to ensure everyone voiced their true views without any restraints and helped to provide an honest view of how everyone was feeling. </w:t>
      </w:r>
      <w:r w:rsidR="003E7780">
        <w:rPr>
          <w:rFonts w:eastAsia="Calibri" w:cs="Calibri"/>
          <w:bCs/>
          <w:iCs/>
          <w:szCs w:val="22"/>
        </w:rPr>
        <w:t xml:space="preserve">It also established strong communication within the group, which helped in dealing with issues </w:t>
      </w:r>
      <w:r w:rsidR="009918CC">
        <w:rPr>
          <w:rFonts w:eastAsia="Calibri" w:cs="Calibri"/>
          <w:bCs/>
          <w:iCs/>
          <w:szCs w:val="22"/>
        </w:rPr>
        <w:t>going forward.</w:t>
      </w:r>
    </w:p>
    <w:p w14:paraId="5B4FCE1D" w14:textId="77777777" w:rsidR="0018114B" w:rsidRPr="00EB579E" w:rsidRDefault="0018114B" w:rsidP="00361316">
      <w:pPr>
        <w:spacing w:line="276" w:lineRule="auto"/>
        <w:jc w:val="both"/>
        <w:rPr>
          <w:rFonts w:eastAsia="Calibri" w:cs="Calibri"/>
          <w:bCs/>
          <w:iCs/>
          <w:szCs w:val="22"/>
        </w:rPr>
      </w:pPr>
    </w:p>
    <w:p w14:paraId="71D8E167" w14:textId="02710996" w:rsidR="00EB579E" w:rsidRPr="00EB579E" w:rsidRDefault="00EB579E" w:rsidP="00361316">
      <w:pPr>
        <w:spacing w:line="276" w:lineRule="auto"/>
        <w:jc w:val="both"/>
        <w:rPr>
          <w:rFonts w:eastAsia="Calibri" w:cs="Calibri"/>
          <w:bCs/>
          <w:iCs/>
          <w:szCs w:val="22"/>
        </w:rPr>
      </w:pPr>
      <w:r w:rsidRPr="00EB579E">
        <w:rPr>
          <w:rFonts w:eastAsia="Calibri" w:cs="Calibri"/>
          <w:bCs/>
          <w:iCs/>
          <w:szCs w:val="22"/>
        </w:rPr>
        <w:t xml:space="preserve">During the prototype phase, the main issues were </w:t>
      </w:r>
      <w:r w:rsidR="0018114B">
        <w:rPr>
          <w:rFonts w:eastAsia="Calibri" w:cs="Calibri"/>
          <w:bCs/>
          <w:iCs/>
          <w:szCs w:val="22"/>
        </w:rPr>
        <w:t>the</w:t>
      </w:r>
      <w:r w:rsidRPr="00EB579E">
        <w:rPr>
          <w:rFonts w:eastAsia="Calibri" w:cs="Calibri"/>
          <w:bCs/>
          <w:iCs/>
          <w:szCs w:val="22"/>
        </w:rPr>
        <w:t xml:space="preserve"> lack of organisation and structure to the meetings. </w:t>
      </w:r>
      <w:r w:rsidR="00BD61F4">
        <w:rPr>
          <w:rFonts w:eastAsia="Calibri" w:cs="Calibri"/>
          <w:bCs/>
          <w:iCs/>
          <w:szCs w:val="22"/>
        </w:rPr>
        <w:t xml:space="preserve">As meetings were often started without any particular focus or goal in mind, </w:t>
      </w:r>
      <w:r w:rsidR="00DE613F">
        <w:rPr>
          <w:rFonts w:eastAsia="Calibri" w:cs="Calibri"/>
          <w:bCs/>
          <w:iCs/>
          <w:szCs w:val="22"/>
        </w:rPr>
        <w:t xml:space="preserve">a lot of time was wasted in each member trying to understand what they could </w:t>
      </w:r>
      <w:r w:rsidR="005C74F4">
        <w:rPr>
          <w:rFonts w:eastAsia="Calibri" w:cs="Calibri"/>
          <w:bCs/>
          <w:iCs/>
          <w:szCs w:val="22"/>
        </w:rPr>
        <w:t>work on during the meeting and often overlap occurred in work that was being done. This was an inefficient use of time and thus had to be addressed.</w:t>
      </w:r>
      <w:r w:rsidR="00DE613F">
        <w:rPr>
          <w:rFonts w:eastAsia="Calibri" w:cs="Calibri"/>
          <w:bCs/>
          <w:iCs/>
          <w:szCs w:val="22"/>
        </w:rPr>
        <w:t xml:space="preserve"> </w:t>
      </w:r>
      <w:r w:rsidRPr="00EB579E">
        <w:rPr>
          <w:rFonts w:eastAsia="Calibri" w:cs="Calibri"/>
          <w:bCs/>
          <w:iCs/>
          <w:szCs w:val="22"/>
        </w:rPr>
        <w:t>To fix this, a shared document was made where notes were taken about what had been done during the meeting that week, and plans were written down of what was to be done the next week</w:t>
      </w:r>
      <w:r w:rsidR="008266CC">
        <w:rPr>
          <w:rFonts w:eastAsia="Calibri" w:cs="Calibri"/>
          <w:bCs/>
          <w:iCs/>
          <w:szCs w:val="22"/>
        </w:rPr>
        <w:t>, with specifics noted</w:t>
      </w:r>
      <w:r w:rsidRPr="00EB579E">
        <w:rPr>
          <w:rFonts w:eastAsia="Calibri" w:cs="Calibri"/>
          <w:bCs/>
          <w:iCs/>
          <w:szCs w:val="22"/>
        </w:rPr>
        <w:t xml:space="preserve">. This helped to organise meetings and gave them a sense of purpose, which helped increase the </w:t>
      </w:r>
      <w:r w:rsidR="00384A07" w:rsidRPr="00EB579E">
        <w:rPr>
          <w:rFonts w:eastAsia="Calibri" w:cs="Calibri"/>
          <w:bCs/>
          <w:iCs/>
          <w:szCs w:val="22"/>
        </w:rPr>
        <w:t>group’s</w:t>
      </w:r>
      <w:r w:rsidRPr="00EB579E">
        <w:rPr>
          <w:rFonts w:eastAsia="Calibri" w:cs="Calibri"/>
          <w:bCs/>
          <w:iCs/>
          <w:szCs w:val="22"/>
        </w:rPr>
        <w:t xml:space="preserve"> overall drive and clarity on what was happening</w:t>
      </w:r>
      <w:r w:rsidR="00384A07">
        <w:rPr>
          <w:rFonts w:eastAsia="Calibri" w:cs="Calibri"/>
          <w:bCs/>
          <w:iCs/>
          <w:szCs w:val="22"/>
        </w:rPr>
        <w:t xml:space="preserve"> and increased our time management.</w:t>
      </w:r>
    </w:p>
    <w:p w14:paraId="7EC537E3" w14:textId="77777777" w:rsidR="00384A07" w:rsidRPr="00EB579E" w:rsidRDefault="00384A07" w:rsidP="00361316">
      <w:pPr>
        <w:spacing w:line="276" w:lineRule="auto"/>
        <w:jc w:val="both"/>
        <w:rPr>
          <w:rFonts w:eastAsia="Calibri" w:cs="Calibri"/>
          <w:bCs/>
          <w:iCs/>
          <w:szCs w:val="22"/>
        </w:rPr>
      </w:pPr>
    </w:p>
    <w:p w14:paraId="0A422500" w14:textId="2233120F" w:rsidR="00EB579E" w:rsidRPr="00EB579E" w:rsidRDefault="00EB579E" w:rsidP="00361316">
      <w:pPr>
        <w:spacing w:line="276" w:lineRule="auto"/>
        <w:jc w:val="both"/>
        <w:rPr>
          <w:rFonts w:eastAsia="Calibri" w:cs="Calibri"/>
          <w:bCs/>
          <w:iCs/>
          <w:szCs w:val="22"/>
        </w:rPr>
      </w:pPr>
      <w:r w:rsidRPr="00EB579E">
        <w:rPr>
          <w:rFonts w:eastAsia="Calibri" w:cs="Calibri"/>
          <w:bCs/>
          <w:iCs/>
          <w:szCs w:val="22"/>
        </w:rPr>
        <w:t xml:space="preserve">The main issues that arose during the assembly phase were </w:t>
      </w:r>
      <w:r w:rsidR="00545607">
        <w:rPr>
          <w:rFonts w:eastAsia="Calibri" w:cs="Calibri"/>
          <w:bCs/>
          <w:iCs/>
          <w:szCs w:val="22"/>
        </w:rPr>
        <w:t xml:space="preserve">again </w:t>
      </w:r>
      <w:r w:rsidRPr="00EB579E">
        <w:rPr>
          <w:rFonts w:eastAsia="Calibri" w:cs="Calibri"/>
          <w:bCs/>
          <w:iCs/>
          <w:szCs w:val="22"/>
        </w:rPr>
        <w:t xml:space="preserve">a lack of organisation </w:t>
      </w:r>
      <w:r w:rsidR="00545607">
        <w:rPr>
          <w:rFonts w:eastAsia="Calibri" w:cs="Calibri"/>
          <w:bCs/>
          <w:iCs/>
          <w:szCs w:val="22"/>
        </w:rPr>
        <w:t>within the group</w:t>
      </w:r>
      <w:r w:rsidRPr="00EB579E">
        <w:rPr>
          <w:rFonts w:eastAsia="Calibri" w:cs="Calibri"/>
          <w:bCs/>
          <w:iCs/>
          <w:szCs w:val="22"/>
        </w:rPr>
        <w:t>. This issue began as the subgroups were not clearly defined at the start, and thus everyone was working on different things without any order or focus. This was fixed by refocusing everyone's efforts to their specific, assigned subgrou</w:t>
      </w:r>
      <w:r w:rsidR="00D029CF">
        <w:rPr>
          <w:rFonts w:eastAsia="Calibri" w:cs="Calibri"/>
          <w:bCs/>
          <w:iCs/>
          <w:szCs w:val="22"/>
        </w:rPr>
        <w:t>p</w:t>
      </w:r>
      <w:r w:rsidRPr="00EB579E">
        <w:rPr>
          <w:rFonts w:eastAsia="Calibri" w:cs="Calibri"/>
          <w:bCs/>
          <w:iCs/>
          <w:szCs w:val="22"/>
        </w:rPr>
        <w:t>s</w:t>
      </w:r>
      <w:r w:rsidR="004540A7">
        <w:rPr>
          <w:rFonts w:eastAsia="Calibri" w:cs="Calibri"/>
          <w:bCs/>
          <w:iCs/>
          <w:szCs w:val="22"/>
        </w:rPr>
        <w:t xml:space="preserve"> and roles within these subgroups</w:t>
      </w:r>
      <w:r w:rsidRPr="00EB579E">
        <w:rPr>
          <w:rFonts w:eastAsia="Calibri" w:cs="Calibri"/>
          <w:bCs/>
          <w:iCs/>
          <w:szCs w:val="22"/>
        </w:rPr>
        <w:t xml:space="preserve">, and making sure that everyone had something specific to be working on during each meeting. </w:t>
      </w:r>
      <w:r w:rsidR="004540A7">
        <w:rPr>
          <w:rFonts w:eastAsia="Calibri" w:cs="Calibri"/>
          <w:bCs/>
          <w:iCs/>
          <w:szCs w:val="22"/>
        </w:rPr>
        <w:t>To achieve this, tasks were delegated carefully to individuals.</w:t>
      </w:r>
      <w:r w:rsidR="00401A22">
        <w:rPr>
          <w:rFonts w:eastAsia="Calibri" w:cs="Calibri"/>
          <w:bCs/>
          <w:iCs/>
          <w:szCs w:val="22"/>
        </w:rPr>
        <w:t xml:space="preserve"> </w:t>
      </w:r>
      <w:r w:rsidRPr="00EB579E">
        <w:rPr>
          <w:rFonts w:eastAsia="Calibri" w:cs="Calibri"/>
          <w:bCs/>
          <w:iCs/>
          <w:szCs w:val="22"/>
        </w:rPr>
        <w:t xml:space="preserve">At the start of each </w:t>
      </w:r>
      <w:r w:rsidR="000568BA">
        <w:rPr>
          <w:rFonts w:eastAsia="Calibri" w:cs="Calibri"/>
          <w:bCs/>
          <w:iCs/>
          <w:szCs w:val="22"/>
        </w:rPr>
        <w:t>session</w:t>
      </w:r>
      <w:r w:rsidRPr="00EB579E">
        <w:rPr>
          <w:rFonts w:eastAsia="Calibri" w:cs="Calibri"/>
          <w:bCs/>
          <w:iCs/>
          <w:szCs w:val="22"/>
        </w:rPr>
        <w:t>, a chat was also initiated to ensure the meeting had structure and that progress was being made. As the deadline was closer, the group was experiencing more stress and anxiety. To alleviate this, a team bonding activity was organised in the park so that everyone could destress and refocus. </w:t>
      </w:r>
    </w:p>
    <w:p w14:paraId="4CD14C4E" w14:textId="77777777" w:rsidR="00384A07" w:rsidRPr="00EB579E" w:rsidRDefault="00384A07" w:rsidP="00361316">
      <w:pPr>
        <w:spacing w:line="276" w:lineRule="auto"/>
        <w:jc w:val="both"/>
        <w:rPr>
          <w:rFonts w:eastAsia="Calibri" w:cs="Calibri"/>
          <w:bCs/>
          <w:iCs/>
          <w:szCs w:val="22"/>
        </w:rPr>
      </w:pPr>
    </w:p>
    <w:p w14:paraId="7946601F" w14:textId="00EDFFD1" w:rsidR="4F83B6AF" w:rsidRPr="00EC1D6A" w:rsidRDefault="00EB579E" w:rsidP="00EC1D6A">
      <w:pPr>
        <w:spacing w:line="276" w:lineRule="auto"/>
        <w:jc w:val="both"/>
        <w:rPr>
          <w:rFonts w:eastAsia="Calibri" w:cs="Calibri"/>
          <w:bCs/>
          <w:iCs/>
          <w:szCs w:val="22"/>
        </w:rPr>
      </w:pPr>
      <w:r w:rsidRPr="00EB579E">
        <w:rPr>
          <w:rFonts w:eastAsia="Calibri" w:cs="Calibri"/>
          <w:bCs/>
          <w:iCs/>
          <w:szCs w:val="22"/>
        </w:rPr>
        <w:lastRenderedPageBreak/>
        <w:t xml:space="preserve">Going forward, care will be taken to ensure no time is wasted during meetings, and work will be purposely delegated to each member of the group that fits their abilities and strengths. This will help to improve our productivity and organisation as a group. </w:t>
      </w:r>
      <w:r w:rsidR="00BA2234">
        <w:rPr>
          <w:rFonts w:eastAsia="Calibri" w:cs="Calibri"/>
          <w:b/>
          <w:i/>
        </w:rPr>
        <w:br w:type="page"/>
      </w:r>
    </w:p>
    <w:p w14:paraId="7D3DEDE6" w14:textId="77777777" w:rsidR="1F0590A6" w:rsidRPr="0005794C" w:rsidRDefault="074B7EF8" w:rsidP="0005794C">
      <w:pPr>
        <w:pStyle w:val="Heading1"/>
      </w:pPr>
      <w:bookmarkStart w:id="40" w:name="_Toc199976480"/>
      <w:bookmarkStart w:id="41" w:name="_Toc199984989"/>
      <w:r w:rsidRPr="0005794C">
        <w:lastRenderedPageBreak/>
        <w:t>Sustainability Report</w:t>
      </w:r>
      <w:bookmarkEnd w:id="40"/>
      <w:bookmarkEnd w:id="41"/>
    </w:p>
    <w:p w14:paraId="4BDC88E4" w14:textId="77777777" w:rsidR="7D79F618" w:rsidRPr="00DA5E03" w:rsidRDefault="4BAC6D01" w:rsidP="57FDC27E">
      <w:pPr>
        <w:spacing w:line="276" w:lineRule="auto"/>
        <w:jc w:val="both"/>
        <w:rPr>
          <w:rFonts w:eastAsia="Calibri" w:cs="Calibri"/>
          <w:szCs w:val="22"/>
        </w:rPr>
      </w:pPr>
      <w:r w:rsidRPr="00DA5E03">
        <w:rPr>
          <w:rFonts w:eastAsia="Calibri" w:cs="Calibri"/>
          <w:szCs w:val="22"/>
        </w:rPr>
        <w:t xml:space="preserve">Sustainability was a key consideration throughout the design process, with the goal of minimizing the product’s carbon footprint while maintaining performance, durability, and manufacturability. Design decisions were informed by the environmental impact of materials, the energy involved in production, and the product’s end-of-life outcomes. </w:t>
      </w:r>
    </w:p>
    <w:p w14:paraId="6D64ACF2" w14:textId="77777777" w:rsidR="00850A11" w:rsidRPr="00DA5E03" w:rsidRDefault="00850A11" w:rsidP="57FDC27E">
      <w:pPr>
        <w:spacing w:line="276" w:lineRule="auto"/>
        <w:jc w:val="both"/>
        <w:rPr>
          <w:rFonts w:eastAsia="Calibri" w:cs="Calibri"/>
          <w:szCs w:val="22"/>
        </w:rPr>
      </w:pPr>
    </w:p>
    <w:p w14:paraId="667C61E0" w14:textId="4D2F74B2" w:rsidR="7D79F618" w:rsidRDefault="006D1EA9" w:rsidP="0005794C">
      <w:pPr>
        <w:pStyle w:val="Heading3"/>
        <w:rPr>
          <w:rFonts w:eastAsia="Calibri" w:cs="Calibri"/>
          <w:i/>
          <w:color w:val="AD2159"/>
        </w:rPr>
      </w:pPr>
      <w:bookmarkStart w:id="42" w:name="_Toc199976481"/>
      <w:bookmarkStart w:id="43" w:name="_Toc199984990"/>
      <w:r w:rsidRPr="0005794C">
        <w:t xml:space="preserve">Material Selection and Environmental </w:t>
      </w:r>
      <w:r w:rsidR="00334E2F">
        <w:rPr>
          <w:rFonts w:eastAsia="Calibri" w:cs="Calibri"/>
          <w:i/>
          <w:color w:val="CC3399"/>
        </w:rPr>
        <w:t>I</w:t>
      </w:r>
      <w:r w:rsidRPr="00334E2F">
        <w:rPr>
          <w:rFonts w:eastAsia="Calibri" w:cs="Calibri"/>
          <w:i/>
          <w:color w:val="CC3399"/>
        </w:rPr>
        <w:t>mpact</w:t>
      </w:r>
      <w:bookmarkEnd w:id="42"/>
      <w:bookmarkEnd w:id="43"/>
    </w:p>
    <w:p w14:paraId="55C2C7D0" w14:textId="3BDCCE2E" w:rsidR="004807F6" w:rsidRPr="0046226B" w:rsidRDefault="2E43FA56" w:rsidP="23BE7A7A">
      <w:pPr>
        <w:spacing w:line="276" w:lineRule="auto"/>
        <w:jc w:val="both"/>
        <w:rPr>
          <w:rFonts w:eastAsia="Calibri" w:cs="Calibri"/>
          <w:color w:val="FF0000"/>
          <w:szCs w:val="22"/>
        </w:rPr>
      </w:pPr>
      <w:r w:rsidRPr="23BE7A7A">
        <w:rPr>
          <w:rFonts w:eastAsia="Calibri" w:cs="Calibri"/>
          <w:szCs w:val="22"/>
        </w:rPr>
        <w:t>Aluminium was selected for both the framework and the printing plate due to its excellent strength-to-weight ratio, corrosion resistance, and long lifespan. Most importantly, aluminium is highly sustainable, it can be recycled indefinitely without loss of mechanical properties and with up to 95% less energy compared to producing primary aluminium. This reduces both the embodied carbon of the product and the demand for raw material extraction. Its durability also ensures a longer service life, reducing the frequency of replacements and further cutting resource use over time</w:t>
      </w:r>
      <m:oMath>
        <m:sSup>
          <m:sSupPr>
            <m:ctrlPr>
              <w:rPr>
                <w:rFonts w:ascii="Cambria Math" w:eastAsia="Calibri" w:hAnsi="Cambria Math" w:cs="Calibri"/>
                <w:i/>
                <w:szCs w:val="22"/>
              </w:rPr>
            </m:ctrlPr>
          </m:sSupPr>
          <m:e>
            <m:r>
              <w:rPr>
                <w:rFonts w:ascii="Cambria Math" w:eastAsia="Calibri" w:hAnsi="Cambria Math" w:cs="Calibri"/>
                <w:szCs w:val="22"/>
              </w:rPr>
              <m:t>.</m:t>
            </m:r>
          </m:e>
          <m:sup>
            <m:r>
              <w:rPr>
                <w:rFonts w:ascii="Cambria Math" w:eastAsia="Calibri" w:hAnsi="Cambria Math" w:cs="Calibri"/>
                <w:szCs w:val="22"/>
              </w:rPr>
              <m:t>[1]</m:t>
            </m:r>
          </m:sup>
        </m:sSup>
      </m:oMath>
      <w:r w:rsidRPr="23BE7A7A">
        <w:rPr>
          <w:rFonts w:eastAsia="Calibri" w:cs="Calibri"/>
          <w:szCs w:val="22"/>
        </w:rPr>
        <w:t xml:space="preserve"> </w:t>
      </w:r>
      <w:r w:rsidR="0EB1CB5D" w:rsidRPr="23BE7A7A">
        <w:rPr>
          <w:rFonts w:eastAsia="Calibri" w:cs="Calibri"/>
          <w:szCs w:val="22"/>
        </w:rPr>
        <w:t xml:space="preserve"> </w:t>
      </w:r>
    </w:p>
    <w:p w14:paraId="0CB98DE2" w14:textId="70592854" w:rsidR="004807F6" w:rsidRPr="00DA5E03" w:rsidRDefault="00573808" w:rsidP="57FDC27E">
      <w:pPr>
        <w:spacing w:line="276" w:lineRule="auto"/>
        <w:jc w:val="both"/>
        <w:rPr>
          <w:rFonts w:eastAsia="Calibri" w:cs="Calibri"/>
          <w:szCs w:val="22"/>
        </w:rPr>
      </w:pPr>
      <w:r w:rsidRPr="00DA5E03">
        <w:rPr>
          <w:rFonts w:eastAsia="Calibri" w:cs="Calibri"/>
          <w:szCs w:val="22"/>
        </w:rPr>
        <w:t xml:space="preserve">The base is made from two layers of 9mm MDF wood, which typically uses compressed and recycled wood </w:t>
      </w:r>
      <w:r w:rsidR="00850A11" w:rsidRPr="00DA5E03">
        <w:rPr>
          <w:rFonts w:eastAsia="Calibri" w:cs="Calibri"/>
          <w:szCs w:val="22"/>
        </w:rPr>
        <w:t>fibres</w:t>
      </w:r>
      <w:r w:rsidRPr="00DA5E03">
        <w:rPr>
          <w:rFonts w:eastAsia="Calibri" w:cs="Calibri"/>
          <w:szCs w:val="22"/>
        </w:rPr>
        <w:t>. This supports circular material use and reduces reliance on virgin wood sources. For the walls, a choice between acrylic and wood was considered. Acrylic offers durability and potential recyclability, while wood provides a biodegradable, renewable alternative when responsibly sourced.</w:t>
      </w:r>
    </w:p>
    <w:p w14:paraId="207F87BF" w14:textId="77777777" w:rsidR="00850A11" w:rsidRPr="00DA5E03" w:rsidRDefault="00850A11" w:rsidP="57FDC27E">
      <w:pPr>
        <w:spacing w:line="276" w:lineRule="auto"/>
        <w:jc w:val="both"/>
        <w:rPr>
          <w:rFonts w:eastAsia="Calibri" w:cs="Calibri"/>
          <w:szCs w:val="22"/>
        </w:rPr>
      </w:pPr>
    </w:p>
    <w:p w14:paraId="4584D5BE" w14:textId="77777777" w:rsidR="54D7A062" w:rsidRPr="00334E2F" w:rsidRDefault="0078125F" w:rsidP="0005794C">
      <w:pPr>
        <w:pStyle w:val="Heading3"/>
        <w:rPr>
          <w:rFonts w:eastAsia="Calibri" w:cs="Calibri"/>
          <w:i/>
          <w:color w:val="CC3399"/>
        </w:rPr>
      </w:pPr>
      <w:bookmarkStart w:id="44" w:name="_Toc199976482"/>
      <w:bookmarkStart w:id="45" w:name="_Toc199984991"/>
      <w:r w:rsidRPr="0005794C">
        <w:t>Manufacturing and Production</w:t>
      </w:r>
      <w:bookmarkEnd w:id="44"/>
      <w:bookmarkEnd w:id="45"/>
    </w:p>
    <w:p w14:paraId="1408AE2C" w14:textId="78231EBF" w:rsidR="54C3F0F2" w:rsidRDefault="54C3F0F2" w:rsidP="00494CCB">
      <w:pPr>
        <w:spacing w:line="276" w:lineRule="auto"/>
        <w:jc w:val="both"/>
        <w:rPr>
          <w:rFonts w:eastAsia="Calibri" w:cs="Calibri"/>
          <w:szCs w:val="22"/>
        </w:rPr>
      </w:pPr>
      <w:r w:rsidRPr="5C78F555">
        <w:rPr>
          <w:rFonts w:eastAsia="Calibri" w:cs="Calibri"/>
          <w:szCs w:val="22"/>
        </w:rPr>
        <w:t>The plunging system integrates standard metal screws with 3D-printed components. 3D printing allows for efficient, on-demand production while significantly reducing material waste compared to traditional subtractive manufacturing methods. To enhance sustainability, the 3D-printed parts were primarily made using PLA, a bioplastic derived from renewable resources like corn starch. Although PLA is not widely recyclable through conventional municipal systems, it is industrially compostable and offers a lower environmental impact than petroleum-based plastics</w:t>
      </w:r>
      <m:oMath>
        <m:sSup>
          <m:sSupPr>
            <m:ctrlPr>
              <w:rPr>
                <w:rFonts w:ascii="Cambria Math" w:eastAsia="Calibri" w:hAnsi="Cambria Math" w:cs="Calibri"/>
                <w:i/>
                <w:szCs w:val="22"/>
              </w:rPr>
            </m:ctrlPr>
          </m:sSupPr>
          <m:e>
            <m:r>
              <w:rPr>
                <w:rFonts w:ascii="Cambria Math" w:eastAsia="Calibri" w:hAnsi="Cambria Math" w:cs="Calibri"/>
                <w:szCs w:val="22"/>
              </w:rPr>
              <m:t>.</m:t>
            </m:r>
          </m:e>
          <m:sup>
            <m:r>
              <w:rPr>
                <w:rFonts w:ascii="Cambria Math" w:eastAsia="Calibri" w:hAnsi="Cambria Math" w:cs="Calibri"/>
                <w:szCs w:val="22"/>
              </w:rPr>
              <m:t>[3]</m:t>
            </m:r>
          </m:sup>
        </m:sSup>
      </m:oMath>
    </w:p>
    <w:p w14:paraId="03CBE38D" w14:textId="77777777" w:rsidR="00850A11" w:rsidRPr="00B45421" w:rsidRDefault="00850A11" w:rsidP="00494CCB">
      <w:pPr>
        <w:spacing w:line="276" w:lineRule="auto"/>
        <w:jc w:val="both"/>
        <w:rPr>
          <w:rFonts w:eastAsia="Calibri" w:cs="Calibri"/>
          <w:color w:val="FF0000"/>
          <w:szCs w:val="22"/>
        </w:rPr>
      </w:pPr>
    </w:p>
    <w:p w14:paraId="2C0E80CA" w14:textId="51236A45" w:rsidR="54D7A062" w:rsidRPr="00D14F30" w:rsidRDefault="00191E8F" w:rsidP="00D14F30">
      <w:pPr>
        <w:pStyle w:val="Heading3"/>
      </w:pPr>
      <w:bookmarkStart w:id="46" w:name="_Toc199976483"/>
      <w:bookmarkStart w:id="47" w:name="_Toc199984992"/>
      <w:r w:rsidRPr="00D14F30">
        <w:t xml:space="preserve">End of </w:t>
      </w:r>
      <w:r w:rsidR="00334E2F" w:rsidRPr="00D14F30">
        <w:t>L</w:t>
      </w:r>
      <w:r w:rsidRPr="00D14F30">
        <w:t xml:space="preserve">ife </w:t>
      </w:r>
      <w:r w:rsidR="00334E2F" w:rsidRPr="00D14F30">
        <w:t>R</w:t>
      </w:r>
      <w:r w:rsidRPr="00D14F30">
        <w:t>ecyclability</w:t>
      </w:r>
      <w:bookmarkEnd w:id="46"/>
      <w:bookmarkEnd w:id="47"/>
    </w:p>
    <w:p w14:paraId="436F7EB4" w14:textId="67FF9609" w:rsidR="592C4735" w:rsidRDefault="592C4735" w:rsidP="00494CCB">
      <w:pPr>
        <w:spacing w:line="276" w:lineRule="auto"/>
        <w:jc w:val="both"/>
        <w:rPr>
          <w:rFonts w:eastAsia="Calibri" w:cs="Calibri"/>
          <w:szCs w:val="22"/>
        </w:rPr>
      </w:pPr>
      <w:r w:rsidRPr="5C78F555">
        <w:rPr>
          <w:rFonts w:eastAsia="Calibri" w:cs="Calibri"/>
          <w:szCs w:val="22"/>
        </w:rPr>
        <w:t>The product has been designed with disassembly and material separation in mind, ensuring that its environmental impact is minimi</w:t>
      </w:r>
      <w:r w:rsidR="000A44D3">
        <w:rPr>
          <w:rFonts w:eastAsia="Calibri" w:cs="Calibri"/>
          <w:szCs w:val="22"/>
        </w:rPr>
        <w:t>s</w:t>
      </w:r>
      <w:r w:rsidRPr="5C78F555">
        <w:rPr>
          <w:rFonts w:eastAsia="Calibri" w:cs="Calibri"/>
          <w:szCs w:val="22"/>
        </w:rPr>
        <w:t>ed at the end of its life cycle. Components can be easily detached without damaging adjoining parts, allowing for straightforward repair, reuse, or recycling.</w:t>
      </w:r>
    </w:p>
    <w:p w14:paraId="66D4C143" w14:textId="7A5D3514" w:rsidR="00FE5B6B" w:rsidRDefault="592C4735" w:rsidP="00494CCB">
      <w:pPr>
        <w:spacing w:line="276" w:lineRule="auto"/>
        <w:jc w:val="both"/>
        <w:rPr>
          <w:rFonts w:eastAsia="Calibri" w:cs="Calibri"/>
          <w:szCs w:val="22"/>
        </w:rPr>
        <w:sectPr w:rsidR="00FE5B6B" w:rsidSect="00006D8A">
          <w:pgSz w:w="11906" w:h="16838"/>
          <w:pgMar w:top="1440" w:right="1440" w:bottom="1440" w:left="1440" w:header="720" w:footer="720" w:gutter="0"/>
          <w:cols w:space="720"/>
          <w:docGrid w:linePitch="360"/>
        </w:sectPr>
      </w:pPr>
      <w:r w:rsidRPr="5C78F555">
        <w:rPr>
          <w:rFonts w:eastAsia="Calibri" w:cs="Calibri"/>
          <w:szCs w:val="22"/>
        </w:rPr>
        <w:t xml:space="preserve">Materials were carefully selected based on their recyclability and environmental impact. Aluminium parts are highly recyclable and can be repeatedly reprocessed without loss of quality. Wood components are biodegradable and, if untreated, can safely break down in natural environments or </w:t>
      </w:r>
      <w:r w:rsidRPr="5C78F555">
        <w:rPr>
          <w:rFonts w:eastAsia="Calibri" w:cs="Calibri"/>
          <w:szCs w:val="22"/>
        </w:rPr>
        <w:lastRenderedPageBreak/>
        <w:t xml:space="preserve">be repurposed. Standard metal fasteners and screws are also fully recyclable within existing waste management systems. By designing for disassembly and using recyclable or biodegradable materials, the product significantly reduces the likelihood of components ending up in landfill, supporting a circular economy and promoting sustainable product lifecycle </w:t>
      </w:r>
      <w:r w:rsidR="006F5078" w:rsidRPr="5C78F555">
        <w:rPr>
          <w:rFonts w:eastAsia="Calibri" w:cs="Calibri"/>
          <w:szCs w:val="22"/>
        </w:rPr>
        <w:t>management</w:t>
      </w:r>
    </w:p>
    <w:p w14:paraId="2E505D7E" w14:textId="32402B64" w:rsidR="0461BA9A" w:rsidRPr="00334E2F" w:rsidRDefault="10B2E88F" w:rsidP="00132B7D">
      <w:pPr>
        <w:pStyle w:val="Heading1"/>
      </w:pPr>
      <w:bookmarkStart w:id="48" w:name="_Toc199976484"/>
      <w:bookmarkStart w:id="49" w:name="_Toc199984993"/>
      <w:r w:rsidRPr="00334E2F">
        <w:lastRenderedPageBreak/>
        <w:t>Financial Report</w:t>
      </w:r>
      <w:bookmarkEnd w:id="48"/>
      <w:bookmarkEnd w:id="49"/>
      <w:r w:rsidRPr="00334E2F">
        <w:t xml:space="preserve"> </w:t>
      </w:r>
    </w:p>
    <w:tbl>
      <w:tblPr>
        <w:tblW w:w="9495" w:type="dxa"/>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6A0" w:firstRow="1" w:lastRow="0" w:firstColumn="1" w:lastColumn="0" w:noHBand="1" w:noVBand="1"/>
      </w:tblPr>
      <w:tblGrid>
        <w:gridCol w:w="338"/>
        <w:gridCol w:w="831"/>
        <w:gridCol w:w="2867"/>
        <w:gridCol w:w="1046"/>
        <w:gridCol w:w="556"/>
        <w:gridCol w:w="1411"/>
        <w:gridCol w:w="1046"/>
        <w:gridCol w:w="815"/>
        <w:gridCol w:w="585"/>
      </w:tblGrid>
      <w:tr w:rsidR="00E96634" w14:paraId="24CD8E94" w14:textId="77777777" w:rsidTr="0007650F">
        <w:trPr>
          <w:trHeight w:val="300"/>
          <w:jc w:val="center"/>
        </w:trPr>
        <w:tc>
          <w:tcPr>
            <w:tcW w:w="1415" w:type="dxa"/>
            <w:gridSpan w:val="2"/>
            <w:shd w:val="clear" w:color="auto" w:fill="F2F2F2" w:themeFill="background1" w:themeFillShade="F2"/>
            <w:tcMar>
              <w:top w:w="15" w:type="dxa"/>
              <w:left w:w="15" w:type="dxa"/>
              <w:right w:w="15" w:type="dxa"/>
            </w:tcMar>
            <w:vAlign w:val="center"/>
          </w:tcPr>
          <w:p w14:paraId="2D4674D9" w14:textId="024664ED" w:rsidR="1BB0EF3F" w:rsidRDefault="1BB0EF3F" w:rsidP="0DE75243">
            <w:pPr>
              <w:jc w:val="center"/>
              <w:rPr>
                <w:b/>
                <w:color w:val="000000" w:themeColor="text1"/>
                <w:szCs w:val="22"/>
              </w:rPr>
            </w:pPr>
            <w:r w:rsidRPr="10BD4D88">
              <w:rPr>
                <w:b/>
                <w:color w:val="000000" w:themeColor="text1"/>
                <w:szCs w:val="22"/>
              </w:rPr>
              <w:t>Design Office</w:t>
            </w:r>
          </w:p>
        </w:tc>
        <w:tc>
          <w:tcPr>
            <w:tcW w:w="1417" w:type="dxa"/>
            <w:shd w:val="clear" w:color="auto" w:fill="F2F2F2" w:themeFill="background1" w:themeFillShade="F2"/>
            <w:tcMar>
              <w:top w:w="15" w:type="dxa"/>
              <w:left w:w="15" w:type="dxa"/>
              <w:right w:w="15" w:type="dxa"/>
            </w:tcMar>
            <w:vAlign w:val="center"/>
          </w:tcPr>
          <w:p w14:paraId="0AAD1623" w14:textId="323EAD6C" w:rsidR="10BD4D88" w:rsidRDefault="10BD4D88" w:rsidP="0DE75243">
            <w:pPr>
              <w:jc w:val="center"/>
              <w:rPr>
                <w:b/>
                <w:color w:val="000000" w:themeColor="text1"/>
                <w:szCs w:val="22"/>
              </w:rPr>
            </w:pPr>
            <w:r w:rsidRPr="10BD4D88">
              <w:rPr>
                <w:b/>
                <w:color w:val="000000" w:themeColor="text1"/>
                <w:szCs w:val="22"/>
              </w:rPr>
              <w:t>Name of Item</w:t>
            </w:r>
          </w:p>
        </w:tc>
        <w:tc>
          <w:tcPr>
            <w:tcW w:w="1276" w:type="dxa"/>
            <w:shd w:val="clear" w:color="auto" w:fill="F2F2F2" w:themeFill="background1" w:themeFillShade="F2"/>
            <w:tcMar>
              <w:top w:w="15" w:type="dxa"/>
              <w:left w:w="15" w:type="dxa"/>
              <w:right w:w="15" w:type="dxa"/>
            </w:tcMar>
            <w:vAlign w:val="center"/>
          </w:tcPr>
          <w:p w14:paraId="77BB4A55" w14:textId="60B12CEF" w:rsidR="10BD4D88" w:rsidRDefault="10BD4D88" w:rsidP="0DE75243">
            <w:pPr>
              <w:jc w:val="center"/>
              <w:rPr>
                <w:b/>
                <w:color w:val="000000" w:themeColor="text1"/>
                <w:szCs w:val="22"/>
              </w:rPr>
            </w:pPr>
            <w:r w:rsidRPr="10BD4D88">
              <w:rPr>
                <w:b/>
                <w:color w:val="000000" w:themeColor="text1"/>
                <w:szCs w:val="22"/>
              </w:rPr>
              <w:t>Name of Supplier</w:t>
            </w:r>
          </w:p>
        </w:tc>
        <w:tc>
          <w:tcPr>
            <w:tcW w:w="2410" w:type="dxa"/>
            <w:gridSpan w:val="2"/>
            <w:shd w:val="clear" w:color="auto" w:fill="F2F2F2" w:themeFill="background1" w:themeFillShade="F2"/>
            <w:tcMar>
              <w:top w:w="15" w:type="dxa"/>
              <w:left w:w="15" w:type="dxa"/>
              <w:right w:w="15" w:type="dxa"/>
            </w:tcMar>
            <w:vAlign w:val="center"/>
          </w:tcPr>
          <w:p w14:paraId="37EA4684" w14:textId="050D3609" w:rsidR="10BD4D88" w:rsidRDefault="10BD4D88" w:rsidP="0DE75243">
            <w:pPr>
              <w:jc w:val="center"/>
              <w:rPr>
                <w:b/>
                <w:color w:val="000000" w:themeColor="text1"/>
                <w:szCs w:val="22"/>
              </w:rPr>
            </w:pPr>
            <w:r w:rsidRPr="10BD4D88">
              <w:rPr>
                <w:b/>
                <w:color w:val="000000" w:themeColor="text1"/>
                <w:szCs w:val="22"/>
              </w:rPr>
              <w:t>Link for purchasing</w:t>
            </w:r>
          </w:p>
        </w:tc>
        <w:tc>
          <w:tcPr>
            <w:tcW w:w="1276" w:type="dxa"/>
            <w:shd w:val="clear" w:color="auto" w:fill="F2F2F2" w:themeFill="background1" w:themeFillShade="F2"/>
            <w:tcMar>
              <w:top w:w="15" w:type="dxa"/>
              <w:left w:w="15" w:type="dxa"/>
              <w:right w:w="15" w:type="dxa"/>
            </w:tcMar>
            <w:vAlign w:val="center"/>
          </w:tcPr>
          <w:p w14:paraId="441A61BA" w14:textId="208E02B5" w:rsidR="10BD4D88" w:rsidRDefault="10BD4D88" w:rsidP="0DE75243">
            <w:pPr>
              <w:jc w:val="center"/>
              <w:rPr>
                <w:b/>
                <w:color w:val="000000" w:themeColor="text1"/>
                <w:szCs w:val="22"/>
              </w:rPr>
            </w:pPr>
            <w:r w:rsidRPr="178426B7">
              <w:rPr>
                <w:b/>
                <w:color w:val="000000" w:themeColor="text1"/>
                <w:szCs w:val="22"/>
              </w:rPr>
              <w:t>Number of items required</w:t>
            </w:r>
          </w:p>
        </w:tc>
        <w:tc>
          <w:tcPr>
            <w:tcW w:w="992" w:type="dxa"/>
            <w:shd w:val="clear" w:color="auto" w:fill="F2F2F2" w:themeFill="background1" w:themeFillShade="F2"/>
            <w:tcMar>
              <w:top w:w="15" w:type="dxa"/>
              <w:left w:w="15" w:type="dxa"/>
              <w:right w:w="15" w:type="dxa"/>
            </w:tcMar>
            <w:vAlign w:val="center"/>
          </w:tcPr>
          <w:p w14:paraId="3DF486B2" w14:textId="06ED50D3" w:rsidR="10BD4D88" w:rsidRDefault="10BD4D88" w:rsidP="0DE75243">
            <w:pPr>
              <w:jc w:val="center"/>
              <w:rPr>
                <w:b/>
                <w:color w:val="000000" w:themeColor="text1"/>
                <w:szCs w:val="22"/>
              </w:rPr>
            </w:pPr>
            <w:r w:rsidRPr="10BD4D88">
              <w:rPr>
                <w:b/>
                <w:color w:val="000000" w:themeColor="text1"/>
                <w:szCs w:val="22"/>
              </w:rPr>
              <w:t>Cost per unit /£</w:t>
            </w:r>
          </w:p>
        </w:tc>
        <w:tc>
          <w:tcPr>
            <w:tcW w:w="709" w:type="dxa"/>
            <w:shd w:val="clear" w:color="auto" w:fill="F2F2F2" w:themeFill="background1" w:themeFillShade="F2"/>
            <w:tcMar>
              <w:top w:w="15" w:type="dxa"/>
              <w:left w:w="15" w:type="dxa"/>
              <w:right w:w="15" w:type="dxa"/>
            </w:tcMar>
            <w:vAlign w:val="center"/>
          </w:tcPr>
          <w:p w14:paraId="3334CA3A" w14:textId="720B8777" w:rsidR="10BD4D88" w:rsidRDefault="10BD4D88" w:rsidP="0DE75243">
            <w:pPr>
              <w:jc w:val="center"/>
              <w:rPr>
                <w:b/>
                <w:color w:val="000000" w:themeColor="text1"/>
                <w:szCs w:val="22"/>
              </w:rPr>
            </w:pPr>
            <w:r w:rsidRPr="10BD4D88">
              <w:rPr>
                <w:b/>
                <w:color w:val="000000" w:themeColor="text1"/>
                <w:szCs w:val="22"/>
              </w:rPr>
              <w:t>Cost total/£</w:t>
            </w:r>
          </w:p>
        </w:tc>
      </w:tr>
      <w:tr w:rsidR="77F6E8FE" w14:paraId="4D4B6996" w14:textId="77777777" w:rsidTr="0007650F">
        <w:trPr>
          <w:trHeight w:val="300"/>
          <w:jc w:val="center"/>
        </w:trPr>
        <w:tc>
          <w:tcPr>
            <w:tcW w:w="1415" w:type="dxa"/>
            <w:gridSpan w:val="2"/>
            <w:tcMar>
              <w:top w:w="15" w:type="dxa"/>
              <w:left w:w="15" w:type="dxa"/>
              <w:right w:w="15" w:type="dxa"/>
            </w:tcMar>
            <w:vAlign w:val="center"/>
          </w:tcPr>
          <w:p w14:paraId="6D426286" w14:textId="3D3B2444" w:rsidR="77F6E8FE" w:rsidRDefault="561050C9" w:rsidP="0DE75243">
            <w:pPr>
              <w:jc w:val="center"/>
              <w:rPr>
                <w:color w:val="000000" w:themeColor="text1"/>
                <w:szCs w:val="22"/>
              </w:rPr>
            </w:pPr>
            <w:r w:rsidRPr="10BD4D88">
              <w:rPr>
                <w:color w:val="000000" w:themeColor="text1"/>
                <w:szCs w:val="22"/>
              </w:rPr>
              <w:t>Automation</w:t>
            </w:r>
          </w:p>
        </w:tc>
        <w:tc>
          <w:tcPr>
            <w:tcW w:w="1417" w:type="dxa"/>
            <w:tcMar>
              <w:top w:w="15" w:type="dxa"/>
              <w:left w:w="15" w:type="dxa"/>
              <w:right w:w="15" w:type="dxa"/>
            </w:tcMar>
            <w:vAlign w:val="center"/>
          </w:tcPr>
          <w:p w14:paraId="2584ECB8" w14:textId="5B450400" w:rsidR="77F6E8FE" w:rsidRDefault="77F6E8FE" w:rsidP="0DE75243">
            <w:pPr>
              <w:jc w:val="center"/>
              <w:rPr>
                <w:color w:val="000000" w:themeColor="text1"/>
                <w:szCs w:val="22"/>
              </w:rPr>
            </w:pPr>
            <w:r w:rsidRPr="178426B7">
              <w:rPr>
                <w:color w:val="000000" w:themeColor="text1"/>
                <w:szCs w:val="22"/>
              </w:rPr>
              <w:t xml:space="preserve">Anti Blacklash </w:t>
            </w:r>
            <w:r w:rsidR="00AD0132" w:rsidRPr="178426B7">
              <w:rPr>
                <w:color w:val="000000" w:themeColor="text1"/>
                <w:szCs w:val="22"/>
              </w:rPr>
              <w:t>Ball screw</w:t>
            </w:r>
            <w:r w:rsidRPr="178426B7">
              <w:rPr>
                <w:color w:val="000000" w:themeColor="text1"/>
                <w:szCs w:val="22"/>
              </w:rPr>
              <w:t xml:space="preserve"> CNC Parts</w:t>
            </w:r>
          </w:p>
        </w:tc>
        <w:tc>
          <w:tcPr>
            <w:tcW w:w="1276" w:type="dxa"/>
            <w:tcMar>
              <w:top w:w="15" w:type="dxa"/>
              <w:left w:w="15" w:type="dxa"/>
              <w:right w:w="15" w:type="dxa"/>
            </w:tcMar>
            <w:vAlign w:val="center"/>
          </w:tcPr>
          <w:p w14:paraId="3A916101" w14:textId="3888E746" w:rsidR="77F6E8FE" w:rsidRDefault="77F6E8FE" w:rsidP="0DE75243">
            <w:pPr>
              <w:jc w:val="center"/>
              <w:rPr>
                <w:color w:val="000000" w:themeColor="text1"/>
                <w:szCs w:val="22"/>
              </w:rPr>
            </w:pPr>
            <w:r w:rsidRPr="10BD4D88">
              <w:rPr>
                <w:color w:val="000000" w:themeColor="text1"/>
                <w:szCs w:val="22"/>
              </w:rPr>
              <w:t>CNCMANS</w:t>
            </w:r>
          </w:p>
        </w:tc>
        <w:tc>
          <w:tcPr>
            <w:tcW w:w="2410" w:type="dxa"/>
            <w:gridSpan w:val="2"/>
            <w:tcMar>
              <w:top w:w="15" w:type="dxa"/>
              <w:left w:w="15" w:type="dxa"/>
              <w:right w:w="15" w:type="dxa"/>
            </w:tcMar>
            <w:vAlign w:val="center"/>
          </w:tcPr>
          <w:p w14:paraId="0058FBB0" w14:textId="596AE8D8" w:rsidR="77F6E8FE" w:rsidRDefault="77F6E8FE" w:rsidP="0DE75243">
            <w:pPr>
              <w:jc w:val="center"/>
              <w:rPr>
                <w:szCs w:val="22"/>
              </w:rPr>
            </w:pPr>
            <w:hyperlink r:id="rId54">
              <w:r w:rsidRPr="10BD4D88">
                <w:rPr>
                  <w:rStyle w:val="Hyperlink"/>
                  <w:szCs w:val="22"/>
                </w:rPr>
                <w:t>https://www.amazon.co.uk/gp/product/B09FXZ82KM/ref=ox_sc_act_title_1?smid=A1PK9C1KZR0JGY&amp;th=1</w:t>
              </w:r>
            </w:hyperlink>
          </w:p>
        </w:tc>
        <w:tc>
          <w:tcPr>
            <w:tcW w:w="1276" w:type="dxa"/>
            <w:tcMar>
              <w:top w:w="15" w:type="dxa"/>
              <w:left w:w="15" w:type="dxa"/>
              <w:right w:w="15" w:type="dxa"/>
            </w:tcMar>
            <w:vAlign w:val="center"/>
          </w:tcPr>
          <w:p w14:paraId="19527540" w14:textId="2CBD3A95" w:rsidR="77F6E8FE" w:rsidRDefault="77F6E8FE" w:rsidP="0DE75243">
            <w:pPr>
              <w:jc w:val="center"/>
              <w:rPr>
                <w:color w:val="000000" w:themeColor="text1"/>
                <w:szCs w:val="22"/>
              </w:rPr>
            </w:pPr>
            <w:r w:rsidRPr="10BD4D88">
              <w:rPr>
                <w:color w:val="000000" w:themeColor="text1"/>
                <w:szCs w:val="22"/>
              </w:rPr>
              <w:t>1</w:t>
            </w:r>
          </w:p>
        </w:tc>
        <w:tc>
          <w:tcPr>
            <w:tcW w:w="992" w:type="dxa"/>
            <w:tcMar>
              <w:top w:w="15" w:type="dxa"/>
              <w:left w:w="15" w:type="dxa"/>
              <w:right w:w="15" w:type="dxa"/>
            </w:tcMar>
            <w:vAlign w:val="center"/>
          </w:tcPr>
          <w:p w14:paraId="2EB2FD18" w14:textId="374233FC" w:rsidR="77F6E8FE" w:rsidRDefault="77F6E8FE" w:rsidP="0DE75243">
            <w:pPr>
              <w:jc w:val="center"/>
              <w:rPr>
                <w:color w:val="000000" w:themeColor="text1"/>
                <w:szCs w:val="22"/>
              </w:rPr>
            </w:pPr>
            <w:r w:rsidRPr="10BD4D88">
              <w:rPr>
                <w:color w:val="000000" w:themeColor="text1"/>
                <w:szCs w:val="22"/>
              </w:rPr>
              <w:t>11.59</w:t>
            </w:r>
          </w:p>
        </w:tc>
        <w:tc>
          <w:tcPr>
            <w:tcW w:w="709" w:type="dxa"/>
            <w:tcMar>
              <w:top w:w="15" w:type="dxa"/>
              <w:left w:w="15" w:type="dxa"/>
              <w:right w:w="15" w:type="dxa"/>
            </w:tcMar>
            <w:vAlign w:val="center"/>
          </w:tcPr>
          <w:p w14:paraId="1B7AD0DE" w14:textId="12514688" w:rsidR="77F6E8FE" w:rsidRDefault="77F6E8FE" w:rsidP="0DE75243">
            <w:pPr>
              <w:jc w:val="center"/>
              <w:rPr>
                <w:color w:val="000000" w:themeColor="text1"/>
                <w:szCs w:val="22"/>
              </w:rPr>
            </w:pPr>
            <w:r w:rsidRPr="10BD4D88">
              <w:rPr>
                <w:color w:val="000000" w:themeColor="text1"/>
                <w:szCs w:val="22"/>
              </w:rPr>
              <w:t>11.59</w:t>
            </w:r>
          </w:p>
        </w:tc>
      </w:tr>
      <w:tr w:rsidR="004A0497" w14:paraId="11536398" w14:textId="77777777" w:rsidTr="0007650F">
        <w:trPr>
          <w:trHeight w:val="300"/>
          <w:jc w:val="center"/>
        </w:trPr>
        <w:tc>
          <w:tcPr>
            <w:tcW w:w="1415" w:type="dxa"/>
            <w:gridSpan w:val="2"/>
            <w:tcMar>
              <w:top w:w="15" w:type="dxa"/>
              <w:left w:w="15" w:type="dxa"/>
              <w:right w:w="15" w:type="dxa"/>
            </w:tcMar>
            <w:vAlign w:val="center"/>
          </w:tcPr>
          <w:p w14:paraId="08A1BD75" w14:textId="778AF7D4" w:rsidR="18F1B0E7" w:rsidRDefault="18F1B0E7" w:rsidP="0DE75243">
            <w:pPr>
              <w:jc w:val="center"/>
              <w:rPr>
                <w:color w:val="000000" w:themeColor="text1"/>
                <w:szCs w:val="22"/>
              </w:rPr>
            </w:pPr>
            <w:r w:rsidRPr="10BD4D88">
              <w:rPr>
                <w:color w:val="000000" w:themeColor="text1"/>
                <w:szCs w:val="22"/>
              </w:rPr>
              <w:t>Automation</w:t>
            </w:r>
          </w:p>
        </w:tc>
        <w:tc>
          <w:tcPr>
            <w:tcW w:w="1417" w:type="dxa"/>
            <w:tcMar>
              <w:top w:w="15" w:type="dxa"/>
              <w:left w:w="15" w:type="dxa"/>
              <w:right w:w="15" w:type="dxa"/>
            </w:tcMar>
            <w:vAlign w:val="center"/>
          </w:tcPr>
          <w:p w14:paraId="00E1B522" w14:textId="4F8B02F9" w:rsidR="0C7A3E50" w:rsidRDefault="0C7A3E50" w:rsidP="0DE75243">
            <w:pPr>
              <w:jc w:val="center"/>
              <w:rPr>
                <w:color w:val="000000" w:themeColor="text1"/>
                <w:szCs w:val="22"/>
              </w:rPr>
            </w:pPr>
            <w:r w:rsidRPr="10BD4D88">
              <w:rPr>
                <w:color w:val="000000" w:themeColor="text1"/>
                <w:szCs w:val="22"/>
              </w:rPr>
              <w:t>Stepper Motor Driver Module for 3D Printer</w:t>
            </w:r>
          </w:p>
        </w:tc>
        <w:tc>
          <w:tcPr>
            <w:tcW w:w="1276" w:type="dxa"/>
            <w:tcMar>
              <w:top w:w="15" w:type="dxa"/>
              <w:left w:w="15" w:type="dxa"/>
              <w:right w:w="15" w:type="dxa"/>
            </w:tcMar>
            <w:vAlign w:val="center"/>
          </w:tcPr>
          <w:p w14:paraId="08383D70" w14:textId="25857F01" w:rsidR="0C7A3E50" w:rsidRDefault="0C7A3E50" w:rsidP="0DE75243">
            <w:pPr>
              <w:jc w:val="center"/>
              <w:rPr>
                <w:color w:val="000000" w:themeColor="text1"/>
                <w:szCs w:val="22"/>
              </w:rPr>
            </w:pPr>
            <w:r w:rsidRPr="10BD4D88">
              <w:rPr>
                <w:color w:val="000000" w:themeColor="text1"/>
                <w:szCs w:val="22"/>
              </w:rPr>
              <w:t>Amazon</w:t>
            </w:r>
          </w:p>
        </w:tc>
        <w:tc>
          <w:tcPr>
            <w:tcW w:w="2410" w:type="dxa"/>
            <w:gridSpan w:val="2"/>
            <w:shd w:val="clear" w:color="auto" w:fill="FFFFFF" w:themeFill="background1"/>
            <w:tcMar>
              <w:top w:w="15" w:type="dxa"/>
              <w:left w:w="15" w:type="dxa"/>
              <w:right w:w="15" w:type="dxa"/>
            </w:tcMar>
            <w:vAlign w:val="center"/>
          </w:tcPr>
          <w:p w14:paraId="2C6C8A9D" w14:textId="40222EF8" w:rsidR="0C7A3E50" w:rsidRDefault="0C7A3E50" w:rsidP="0DE75243">
            <w:pPr>
              <w:jc w:val="center"/>
              <w:rPr>
                <w:szCs w:val="22"/>
              </w:rPr>
            </w:pPr>
            <w:hyperlink r:id="rId55">
              <w:r w:rsidRPr="10BD4D88">
                <w:rPr>
                  <w:rStyle w:val="Hyperlink"/>
                  <w:szCs w:val="22"/>
                </w:rPr>
                <w:t>https://amzn.eu/d/b4GE9sL</w:t>
              </w:r>
            </w:hyperlink>
          </w:p>
        </w:tc>
        <w:tc>
          <w:tcPr>
            <w:tcW w:w="1276" w:type="dxa"/>
            <w:tcMar>
              <w:top w:w="15" w:type="dxa"/>
              <w:left w:w="15" w:type="dxa"/>
              <w:right w:w="15" w:type="dxa"/>
            </w:tcMar>
            <w:vAlign w:val="center"/>
          </w:tcPr>
          <w:p w14:paraId="631B3F49" w14:textId="29521666" w:rsidR="0C7A3E50" w:rsidRDefault="0C7A3E50" w:rsidP="0DE75243">
            <w:pPr>
              <w:jc w:val="center"/>
              <w:rPr>
                <w:color w:val="000000" w:themeColor="text1"/>
                <w:szCs w:val="22"/>
              </w:rPr>
            </w:pPr>
            <w:r w:rsidRPr="10BD4D88">
              <w:rPr>
                <w:color w:val="000000" w:themeColor="text1"/>
                <w:szCs w:val="22"/>
              </w:rPr>
              <w:t>1</w:t>
            </w:r>
          </w:p>
        </w:tc>
        <w:tc>
          <w:tcPr>
            <w:tcW w:w="992" w:type="dxa"/>
            <w:tcMar>
              <w:top w:w="15" w:type="dxa"/>
              <w:left w:w="15" w:type="dxa"/>
              <w:right w:w="15" w:type="dxa"/>
            </w:tcMar>
            <w:vAlign w:val="center"/>
          </w:tcPr>
          <w:p w14:paraId="63830E68" w14:textId="1F422425" w:rsidR="0C7A3E50" w:rsidRDefault="0C7A3E50" w:rsidP="0DE75243">
            <w:pPr>
              <w:jc w:val="center"/>
              <w:rPr>
                <w:color w:val="000000" w:themeColor="text1"/>
                <w:szCs w:val="22"/>
              </w:rPr>
            </w:pPr>
            <w:r w:rsidRPr="10BD4D88">
              <w:rPr>
                <w:color w:val="000000" w:themeColor="text1"/>
                <w:szCs w:val="22"/>
              </w:rPr>
              <w:t>7.99</w:t>
            </w:r>
          </w:p>
        </w:tc>
        <w:tc>
          <w:tcPr>
            <w:tcW w:w="709" w:type="dxa"/>
            <w:tcMar>
              <w:top w:w="15" w:type="dxa"/>
              <w:left w:w="15" w:type="dxa"/>
              <w:right w:w="15" w:type="dxa"/>
            </w:tcMar>
            <w:vAlign w:val="center"/>
          </w:tcPr>
          <w:p w14:paraId="123EE605" w14:textId="44CCD1F0" w:rsidR="0C7A3E50" w:rsidRDefault="0C7A3E50" w:rsidP="0DE75243">
            <w:pPr>
              <w:jc w:val="center"/>
              <w:rPr>
                <w:color w:val="000000" w:themeColor="text1"/>
                <w:szCs w:val="22"/>
              </w:rPr>
            </w:pPr>
            <w:r w:rsidRPr="10BD4D88">
              <w:rPr>
                <w:color w:val="000000" w:themeColor="text1"/>
                <w:szCs w:val="22"/>
              </w:rPr>
              <w:t>7.99</w:t>
            </w:r>
          </w:p>
        </w:tc>
      </w:tr>
      <w:tr w:rsidR="10BD4D88" w14:paraId="3D6C74DA" w14:textId="77777777" w:rsidTr="0007650F">
        <w:trPr>
          <w:trHeight w:val="300"/>
          <w:jc w:val="center"/>
        </w:trPr>
        <w:tc>
          <w:tcPr>
            <w:tcW w:w="1415" w:type="dxa"/>
            <w:gridSpan w:val="2"/>
            <w:tcMar>
              <w:top w:w="15" w:type="dxa"/>
              <w:left w:w="15" w:type="dxa"/>
              <w:right w:w="15" w:type="dxa"/>
            </w:tcMar>
            <w:vAlign w:val="center"/>
          </w:tcPr>
          <w:p w14:paraId="48FD1B5C" w14:textId="7A028809" w:rsidR="44F5473A" w:rsidRDefault="44F5473A" w:rsidP="0DE75243">
            <w:pPr>
              <w:jc w:val="center"/>
              <w:rPr>
                <w:color w:val="000000" w:themeColor="text1"/>
                <w:szCs w:val="22"/>
              </w:rPr>
            </w:pPr>
            <w:r w:rsidRPr="10BD4D88">
              <w:rPr>
                <w:color w:val="000000" w:themeColor="text1"/>
                <w:szCs w:val="22"/>
              </w:rPr>
              <w:t>Automation</w:t>
            </w:r>
          </w:p>
        </w:tc>
        <w:tc>
          <w:tcPr>
            <w:tcW w:w="1417" w:type="dxa"/>
            <w:tcMar>
              <w:top w:w="15" w:type="dxa"/>
              <w:left w:w="15" w:type="dxa"/>
              <w:right w:w="15" w:type="dxa"/>
            </w:tcMar>
            <w:vAlign w:val="center"/>
          </w:tcPr>
          <w:p w14:paraId="0CC1AEEE" w14:textId="3B400682" w:rsidR="0C7A3E50" w:rsidRDefault="0C7A3E50" w:rsidP="0DE75243">
            <w:pPr>
              <w:jc w:val="center"/>
              <w:rPr>
                <w:color w:val="000000" w:themeColor="text1"/>
                <w:szCs w:val="22"/>
              </w:rPr>
            </w:pPr>
            <w:r w:rsidRPr="10BD4D88">
              <w:rPr>
                <w:color w:val="000000" w:themeColor="text1"/>
                <w:szCs w:val="22"/>
              </w:rPr>
              <w:t>Drive Belt, 1080mm Length</w:t>
            </w:r>
          </w:p>
        </w:tc>
        <w:tc>
          <w:tcPr>
            <w:tcW w:w="1276" w:type="dxa"/>
            <w:tcMar>
              <w:top w:w="15" w:type="dxa"/>
              <w:left w:w="15" w:type="dxa"/>
              <w:right w:w="15" w:type="dxa"/>
            </w:tcMar>
            <w:vAlign w:val="center"/>
          </w:tcPr>
          <w:p w14:paraId="4C253F3E" w14:textId="20E7C026" w:rsidR="0C7A3E50" w:rsidRDefault="0C7A3E50" w:rsidP="0DE75243">
            <w:pPr>
              <w:jc w:val="center"/>
              <w:rPr>
                <w:color w:val="000000" w:themeColor="text1"/>
                <w:szCs w:val="22"/>
              </w:rPr>
            </w:pPr>
            <w:r w:rsidRPr="10BD4D88">
              <w:rPr>
                <w:color w:val="000000" w:themeColor="text1"/>
                <w:szCs w:val="22"/>
              </w:rPr>
              <w:t>RS PRO</w:t>
            </w:r>
          </w:p>
        </w:tc>
        <w:tc>
          <w:tcPr>
            <w:tcW w:w="2410" w:type="dxa"/>
            <w:gridSpan w:val="2"/>
            <w:tcMar>
              <w:top w:w="15" w:type="dxa"/>
              <w:left w:w="15" w:type="dxa"/>
              <w:right w:w="15" w:type="dxa"/>
            </w:tcMar>
            <w:vAlign w:val="center"/>
          </w:tcPr>
          <w:p w14:paraId="36A8D308" w14:textId="70042985" w:rsidR="0C7A3E50" w:rsidRDefault="0C7A3E50" w:rsidP="0DE75243">
            <w:pPr>
              <w:jc w:val="center"/>
              <w:rPr>
                <w:szCs w:val="22"/>
              </w:rPr>
            </w:pPr>
            <w:hyperlink r:id="rId56">
              <w:r w:rsidRPr="10BD4D88">
                <w:rPr>
                  <w:rStyle w:val="Hyperlink"/>
                  <w:szCs w:val="22"/>
                </w:rPr>
                <w:t>https://uk.rs-online.com/web/p/v-wedge-belts/2056726?gb=s</w:t>
              </w:r>
            </w:hyperlink>
          </w:p>
        </w:tc>
        <w:tc>
          <w:tcPr>
            <w:tcW w:w="1276" w:type="dxa"/>
            <w:tcMar>
              <w:top w:w="15" w:type="dxa"/>
              <w:left w:w="15" w:type="dxa"/>
              <w:right w:w="15" w:type="dxa"/>
            </w:tcMar>
            <w:vAlign w:val="center"/>
          </w:tcPr>
          <w:p w14:paraId="2EAE099C" w14:textId="05E045A7" w:rsidR="0C7A3E50" w:rsidRDefault="0C7A3E50" w:rsidP="0DE75243">
            <w:pPr>
              <w:jc w:val="center"/>
              <w:rPr>
                <w:color w:val="000000" w:themeColor="text1"/>
                <w:szCs w:val="22"/>
              </w:rPr>
            </w:pPr>
            <w:r w:rsidRPr="10BD4D88">
              <w:rPr>
                <w:color w:val="000000" w:themeColor="text1"/>
                <w:szCs w:val="22"/>
              </w:rPr>
              <w:t>1</w:t>
            </w:r>
          </w:p>
        </w:tc>
        <w:tc>
          <w:tcPr>
            <w:tcW w:w="992" w:type="dxa"/>
            <w:tcMar>
              <w:top w:w="15" w:type="dxa"/>
              <w:left w:w="15" w:type="dxa"/>
              <w:right w:w="15" w:type="dxa"/>
            </w:tcMar>
            <w:vAlign w:val="center"/>
          </w:tcPr>
          <w:p w14:paraId="10D69915" w14:textId="3A7F1775" w:rsidR="0C7A3E50" w:rsidRDefault="0C7A3E50" w:rsidP="0DE75243">
            <w:pPr>
              <w:jc w:val="center"/>
              <w:rPr>
                <w:color w:val="000000" w:themeColor="text1"/>
                <w:szCs w:val="22"/>
              </w:rPr>
            </w:pPr>
            <w:r w:rsidRPr="10BD4D88">
              <w:rPr>
                <w:color w:val="000000" w:themeColor="text1"/>
                <w:szCs w:val="22"/>
              </w:rPr>
              <w:t>8.14</w:t>
            </w:r>
          </w:p>
        </w:tc>
        <w:tc>
          <w:tcPr>
            <w:tcW w:w="709" w:type="dxa"/>
            <w:tcMar>
              <w:top w:w="15" w:type="dxa"/>
              <w:left w:w="15" w:type="dxa"/>
              <w:right w:w="15" w:type="dxa"/>
            </w:tcMar>
            <w:vAlign w:val="center"/>
          </w:tcPr>
          <w:p w14:paraId="56BF7741" w14:textId="32670B87" w:rsidR="0C7A3E50" w:rsidRDefault="0C7A3E50" w:rsidP="0DE75243">
            <w:pPr>
              <w:jc w:val="center"/>
              <w:rPr>
                <w:color w:val="000000" w:themeColor="text1"/>
                <w:szCs w:val="22"/>
              </w:rPr>
            </w:pPr>
            <w:r w:rsidRPr="10BD4D88">
              <w:rPr>
                <w:color w:val="000000" w:themeColor="text1"/>
                <w:szCs w:val="22"/>
              </w:rPr>
              <w:t>8.14</w:t>
            </w:r>
          </w:p>
        </w:tc>
      </w:tr>
      <w:tr w:rsidR="10BD4D88" w14:paraId="0B1F4501" w14:textId="77777777" w:rsidTr="0007650F">
        <w:trPr>
          <w:trHeight w:val="300"/>
          <w:jc w:val="center"/>
        </w:trPr>
        <w:tc>
          <w:tcPr>
            <w:tcW w:w="1415" w:type="dxa"/>
            <w:gridSpan w:val="2"/>
            <w:tcMar>
              <w:top w:w="15" w:type="dxa"/>
              <w:left w:w="15" w:type="dxa"/>
              <w:right w:w="15" w:type="dxa"/>
            </w:tcMar>
            <w:vAlign w:val="center"/>
          </w:tcPr>
          <w:p w14:paraId="42DC2D6E" w14:textId="38A554E4" w:rsidR="3BFF4618" w:rsidRDefault="3BFF4618" w:rsidP="0DE75243">
            <w:pPr>
              <w:jc w:val="center"/>
              <w:rPr>
                <w:color w:val="000000" w:themeColor="text1"/>
                <w:szCs w:val="22"/>
              </w:rPr>
            </w:pPr>
            <w:r w:rsidRPr="10BD4D88">
              <w:rPr>
                <w:color w:val="000000" w:themeColor="text1"/>
                <w:szCs w:val="22"/>
              </w:rPr>
              <w:t>Automation</w:t>
            </w:r>
          </w:p>
        </w:tc>
        <w:tc>
          <w:tcPr>
            <w:tcW w:w="1417" w:type="dxa"/>
            <w:tcMar>
              <w:top w:w="15" w:type="dxa"/>
              <w:left w:w="15" w:type="dxa"/>
              <w:right w:w="15" w:type="dxa"/>
            </w:tcMar>
            <w:vAlign w:val="center"/>
          </w:tcPr>
          <w:p w14:paraId="13FB6414" w14:textId="213A3345" w:rsidR="0C7A3E50" w:rsidRDefault="0C7A3E50" w:rsidP="0DE75243">
            <w:pPr>
              <w:jc w:val="center"/>
              <w:rPr>
                <w:color w:val="000000" w:themeColor="text1"/>
                <w:szCs w:val="22"/>
              </w:rPr>
            </w:pPr>
            <w:r w:rsidRPr="10BD4D88">
              <w:rPr>
                <w:color w:val="000000" w:themeColor="text1"/>
                <w:szCs w:val="22"/>
              </w:rPr>
              <w:t>Motor</w:t>
            </w:r>
          </w:p>
        </w:tc>
        <w:tc>
          <w:tcPr>
            <w:tcW w:w="1276" w:type="dxa"/>
            <w:tcMar>
              <w:top w:w="15" w:type="dxa"/>
              <w:left w:w="15" w:type="dxa"/>
              <w:right w:w="15" w:type="dxa"/>
            </w:tcMar>
            <w:vAlign w:val="center"/>
          </w:tcPr>
          <w:p w14:paraId="2029CAD8" w14:textId="4BC779D2" w:rsidR="10BD4D88" w:rsidRDefault="070A2A03" w:rsidP="0DE75243">
            <w:pPr>
              <w:jc w:val="center"/>
              <w:rPr>
                <w:szCs w:val="22"/>
              </w:rPr>
            </w:pPr>
            <w:r w:rsidRPr="7F114DCE">
              <w:rPr>
                <w:szCs w:val="22"/>
              </w:rPr>
              <w:t>Amazon</w:t>
            </w:r>
          </w:p>
        </w:tc>
        <w:tc>
          <w:tcPr>
            <w:tcW w:w="2410" w:type="dxa"/>
            <w:gridSpan w:val="2"/>
            <w:tcMar>
              <w:top w:w="15" w:type="dxa"/>
              <w:left w:w="15" w:type="dxa"/>
              <w:right w:w="15" w:type="dxa"/>
            </w:tcMar>
            <w:vAlign w:val="center"/>
          </w:tcPr>
          <w:p w14:paraId="57BB0476" w14:textId="72EF237A" w:rsidR="10BD4D88" w:rsidRDefault="070A2A03" w:rsidP="0DE75243">
            <w:pPr>
              <w:jc w:val="center"/>
              <w:rPr>
                <w:szCs w:val="22"/>
              </w:rPr>
            </w:pPr>
            <w:hyperlink r:id="rId57">
              <w:r w:rsidRPr="7F114DCE">
                <w:rPr>
                  <w:rStyle w:val="Hyperlink"/>
                  <w:rFonts w:ascii="Aptos" w:eastAsia="Aptos" w:hAnsi="Aptos" w:cs="Aptos"/>
                  <w:szCs w:val="22"/>
                </w:rPr>
                <w:t>https://amzn.eu/d/c5gn8P9</w:t>
              </w:r>
            </w:hyperlink>
          </w:p>
        </w:tc>
        <w:tc>
          <w:tcPr>
            <w:tcW w:w="1276" w:type="dxa"/>
            <w:tcMar>
              <w:top w:w="15" w:type="dxa"/>
              <w:left w:w="15" w:type="dxa"/>
              <w:right w:w="15" w:type="dxa"/>
            </w:tcMar>
            <w:vAlign w:val="center"/>
          </w:tcPr>
          <w:p w14:paraId="0DD9672D" w14:textId="228DC67C" w:rsidR="0C7A3E50" w:rsidRDefault="0C7A3E50" w:rsidP="0DE75243">
            <w:pPr>
              <w:jc w:val="center"/>
              <w:rPr>
                <w:color w:val="000000" w:themeColor="text1"/>
                <w:szCs w:val="22"/>
              </w:rPr>
            </w:pPr>
            <w:r w:rsidRPr="10BD4D88">
              <w:rPr>
                <w:color w:val="000000" w:themeColor="text1"/>
                <w:szCs w:val="22"/>
              </w:rPr>
              <w:t>5</w:t>
            </w:r>
          </w:p>
        </w:tc>
        <w:tc>
          <w:tcPr>
            <w:tcW w:w="992" w:type="dxa"/>
            <w:tcMar>
              <w:top w:w="15" w:type="dxa"/>
              <w:left w:w="15" w:type="dxa"/>
              <w:right w:w="15" w:type="dxa"/>
            </w:tcMar>
            <w:vAlign w:val="center"/>
          </w:tcPr>
          <w:p w14:paraId="1321E779" w14:textId="47D55F84" w:rsidR="0C7A3E50" w:rsidRDefault="0C7A3E50" w:rsidP="0DE75243">
            <w:pPr>
              <w:jc w:val="center"/>
              <w:rPr>
                <w:color w:val="000000" w:themeColor="text1"/>
                <w:szCs w:val="22"/>
              </w:rPr>
            </w:pPr>
            <w:r w:rsidRPr="10BD4D88">
              <w:rPr>
                <w:color w:val="000000" w:themeColor="text1"/>
                <w:szCs w:val="22"/>
              </w:rPr>
              <w:t>6.66</w:t>
            </w:r>
          </w:p>
        </w:tc>
        <w:tc>
          <w:tcPr>
            <w:tcW w:w="709" w:type="dxa"/>
            <w:tcMar>
              <w:top w:w="15" w:type="dxa"/>
              <w:left w:w="15" w:type="dxa"/>
              <w:right w:w="15" w:type="dxa"/>
            </w:tcMar>
            <w:vAlign w:val="center"/>
          </w:tcPr>
          <w:p w14:paraId="59257409" w14:textId="0CEAA0C0" w:rsidR="0C7A3E50" w:rsidRDefault="0C7A3E50" w:rsidP="0DE75243">
            <w:pPr>
              <w:jc w:val="center"/>
              <w:rPr>
                <w:color w:val="000000" w:themeColor="text1"/>
                <w:szCs w:val="22"/>
              </w:rPr>
            </w:pPr>
            <w:r w:rsidRPr="10BD4D88">
              <w:rPr>
                <w:color w:val="000000" w:themeColor="text1"/>
                <w:szCs w:val="22"/>
              </w:rPr>
              <w:t>33.29</w:t>
            </w:r>
          </w:p>
        </w:tc>
      </w:tr>
      <w:tr w:rsidR="10BD4D88" w14:paraId="20E1F038" w14:textId="77777777" w:rsidTr="0007650F">
        <w:trPr>
          <w:trHeight w:val="300"/>
          <w:jc w:val="center"/>
        </w:trPr>
        <w:tc>
          <w:tcPr>
            <w:tcW w:w="1415" w:type="dxa"/>
            <w:gridSpan w:val="2"/>
            <w:tcMar>
              <w:top w:w="15" w:type="dxa"/>
              <w:left w:w="15" w:type="dxa"/>
              <w:right w:w="15" w:type="dxa"/>
            </w:tcMar>
            <w:vAlign w:val="center"/>
          </w:tcPr>
          <w:p w14:paraId="0C342491" w14:textId="4CACDB94" w:rsidR="5B37C484" w:rsidRDefault="5B37C484" w:rsidP="0DE75243">
            <w:pPr>
              <w:jc w:val="center"/>
              <w:rPr>
                <w:color w:val="000000" w:themeColor="text1"/>
                <w:szCs w:val="22"/>
              </w:rPr>
            </w:pPr>
            <w:r w:rsidRPr="10BD4D88">
              <w:rPr>
                <w:color w:val="000000" w:themeColor="text1"/>
                <w:szCs w:val="22"/>
              </w:rPr>
              <w:t>Automation</w:t>
            </w:r>
          </w:p>
        </w:tc>
        <w:tc>
          <w:tcPr>
            <w:tcW w:w="1417" w:type="dxa"/>
            <w:tcMar>
              <w:top w:w="15" w:type="dxa"/>
              <w:left w:w="15" w:type="dxa"/>
              <w:right w:w="15" w:type="dxa"/>
            </w:tcMar>
            <w:vAlign w:val="center"/>
          </w:tcPr>
          <w:p w14:paraId="6943F230" w14:textId="636A0173" w:rsidR="0C7A3E50" w:rsidRDefault="0C7A3E50" w:rsidP="0DE75243">
            <w:pPr>
              <w:jc w:val="center"/>
              <w:rPr>
                <w:color w:val="000000" w:themeColor="text1"/>
                <w:szCs w:val="22"/>
              </w:rPr>
            </w:pPr>
            <w:r w:rsidRPr="10BD4D88">
              <w:rPr>
                <w:color w:val="000000" w:themeColor="text1"/>
                <w:szCs w:val="22"/>
              </w:rPr>
              <w:t>Shaft coupler</w:t>
            </w:r>
          </w:p>
        </w:tc>
        <w:tc>
          <w:tcPr>
            <w:tcW w:w="1276" w:type="dxa"/>
            <w:tcMar>
              <w:top w:w="15" w:type="dxa"/>
              <w:left w:w="15" w:type="dxa"/>
              <w:right w:w="15" w:type="dxa"/>
            </w:tcMar>
            <w:vAlign w:val="center"/>
          </w:tcPr>
          <w:p w14:paraId="04D35DCE" w14:textId="577757E5" w:rsidR="0C7A3E50" w:rsidRDefault="0C7A3E50" w:rsidP="0DE75243">
            <w:pPr>
              <w:jc w:val="center"/>
              <w:rPr>
                <w:color w:val="000000" w:themeColor="text1"/>
                <w:szCs w:val="22"/>
              </w:rPr>
            </w:pPr>
            <w:r w:rsidRPr="178426B7">
              <w:rPr>
                <w:color w:val="000000" w:themeColor="text1"/>
                <w:szCs w:val="22"/>
              </w:rPr>
              <w:t>Redrex</w:t>
            </w:r>
          </w:p>
        </w:tc>
        <w:tc>
          <w:tcPr>
            <w:tcW w:w="2410" w:type="dxa"/>
            <w:gridSpan w:val="2"/>
            <w:tcMar>
              <w:top w:w="15" w:type="dxa"/>
              <w:left w:w="15" w:type="dxa"/>
              <w:right w:w="15" w:type="dxa"/>
            </w:tcMar>
            <w:vAlign w:val="center"/>
          </w:tcPr>
          <w:p w14:paraId="4047F81D" w14:textId="1C04F8AE" w:rsidR="0C7A3E50" w:rsidRDefault="0C7A3E50" w:rsidP="0DE75243">
            <w:pPr>
              <w:jc w:val="center"/>
              <w:rPr>
                <w:szCs w:val="22"/>
              </w:rPr>
            </w:pPr>
            <w:hyperlink r:id="rId58">
              <w:r w:rsidRPr="10BD4D88">
                <w:rPr>
                  <w:rStyle w:val="Hyperlink"/>
                  <w:szCs w:val="22"/>
                </w:rPr>
                <w:t>https://www.amazon.co.uk/Redrex-</w:t>
              </w:r>
              <w:r w:rsidR="00AE4799">
                <w:rPr>
                  <w:rStyle w:val="Hyperlink"/>
                  <w:szCs w:val="22"/>
                </w:rPr>
                <w:t>Aluminium</w:t>
              </w:r>
              <w:r w:rsidRPr="10BD4D88">
                <w:rPr>
                  <w:rStyle w:val="Hyperlink"/>
                  <w:szCs w:val="22"/>
                </w:rPr>
                <w:t>-Flexible-Couplings-Coupler/dp/B01M20UML7</w:t>
              </w:r>
            </w:hyperlink>
          </w:p>
        </w:tc>
        <w:tc>
          <w:tcPr>
            <w:tcW w:w="1276" w:type="dxa"/>
            <w:tcMar>
              <w:top w:w="15" w:type="dxa"/>
              <w:left w:w="15" w:type="dxa"/>
              <w:right w:w="15" w:type="dxa"/>
            </w:tcMar>
            <w:vAlign w:val="center"/>
          </w:tcPr>
          <w:p w14:paraId="6C38D9F9" w14:textId="06B88DE2" w:rsidR="0C7A3E50" w:rsidRDefault="0C7A3E50" w:rsidP="0DE75243">
            <w:pPr>
              <w:jc w:val="center"/>
              <w:rPr>
                <w:color w:val="000000" w:themeColor="text1"/>
                <w:szCs w:val="22"/>
              </w:rPr>
            </w:pPr>
            <w:r w:rsidRPr="10BD4D88">
              <w:rPr>
                <w:color w:val="000000" w:themeColor="text1"/>
                <w:szCs w:val="22"/>
              </w:rPr>
              <w:t>1</w:t>
            </w:r>
          </w:p>
        </w:tc>
        <w:tc>
          <w:tcPr>
            <w:tcW w:w="992" w:type="dxa"/>
            <w:tcMar>
              <w:top w:w="15" w:type="dxa"/>
              <w:left w:w="15" w:type="dxa"/>
              <w:right w:w="15" w:type="dxa"/>
            </w:tcMar>
            <w:vAlign w:val="center"/>
          </w:tcPr>
          <w:p w14:paraId="2A2FDD76" w14:textId="33D77A53" w:rsidR="0C7A3E50" w:rsidRDefault="0C7A3E50" w:rsidP="0DE75243">
            <w:pPr>
              <w:jc w:val="center"/>
              <w:rPr>
                <w:color w:val="000000" w:themeColor="text1"/>
                <w:szCs w:val="22"/>
              </w:rPr>
            </w:pPr>
            <w:r w:rsidRPr="10BD4D88">
              <w:rPr>
                <w:color w:val="000000" w:themeColor="text1"/>
                <w:szCs w:val="22"/>
              </w:rPr>
              <w:t>6.58</w:t>
            </w:r>
          </w:p>
        </w:tc>
        <w:tc>
          <w:tcPr>
            <w:tcW w:w="709" w:type="dxa"/>
            <w:tcMar>
              <w:top w:w="15" w:type="dxa"/>
              <w:left w:w="15" w:type="dxa"/>
              <w:right w:w="15" w:type="dxa"/>
            </w:tcMar>
            <w:vAlign w:val="center"/>
          </w:tcPr>
          <w:p w14:paraId="475C0B4B" w14:textId="12369C12" w:rsidR="0C7A3E50" w:rsidRDefault="0C7A3E50" w:rsidP="0DE75243">
            <w:pPr>
              <w:jc w:val="center"/>
              <w:rPr>
                <w:color w:val="000000" w:themeColor="text1"/>
                <w:szCs w:val="22"/>
              </w:rPr>
            </w:pPr>
            <w:r w:rsidRPr="10BD4D88">
              <w:rPr>
                <w:color w:val="000000" w:themeColor="text1"/>
                <w:szCs w:val="22"/>
              </w:rPr>
              <w:t>£6.58</w:t>
            </w:r>
          </w:p>
        </w:tc>
      </w:tr>
      <w:tr w:rsidR="10BD4D88" w14:paraId="4F6C2A1E" w14:textId="77777777" w:rsidTr="0007650F">
        <w:trPr>
          <w:trHeight w:val="300"/>
          <w:jc w:val="center"/>
        </w:trPr>
        <w:tc>
          <w:tcPr>
            <w:tcW w:w="1415" w:type="dxa"/>
            <w:gridSpan w:val="2"/>
            <w:tcMar>
              <w:top w:w="15" w:type="dxa"/>
              <w:left w:w="15" w:type="dxa"/>
              <w:right w:w="15" w:type="dxa"/>
            </w:tcMar>
            <w:vAlign w:val="center"/>
          </w:tcPr>
          <w:p w14:paraId="281D47EC" w14:textId="28980DD9" w:rsidR="0E35BA2C" w:rsidRDefault="0E35BA2C" w:rsidP="0DE75243">
            <w:pPr>
              <w:jc w:val="center"/>
              <w:rPr>
                <w:color w:val="000000" w:themeColor="text1"/>
                <w:szCs w:val="22"/>
              </w:rPr>
            </w:pPr>
            <w:r w:rsidRPr="10BD4D88">
              <w:rPr>
                <w:color w:val="000000" w:themeColor="text1"/>
                <w:szCs w:val="22"/>
              </w:rPr>
              <w:lastRenderedPageBreak/>
              <w:t>Automation</w:t>
            </w:r>
          </w:p>
        </w:tc>
        <w:tc>
          <w:tcPr>
            <w:tcW w:w="1417" w:type="dxa"/>
            <w:tcMar>
              <w:top w:w="15" w:type="dxa"/>
              <w:left w:w="15" w:type="dxa"/>
              <w:right w:w="15" w:type="dxa"/>
            </w:tcMar>
            <w:vAlign w:val="center"/>
          </w:tcPr>
          <w:p w14:paraId="2312D658" w14:textId="16C8477C" w:rsidR="0C7A3E50" w:rsidRDefault="0C7A3E50" w:rsidP="0DE75243">
            <w:pPr>
              <w:jc w:val="center"/>
              <w:rPr>
                <w:color w:val="000000" w:themeColor="text1"/>
                <w:szCs w:val="22"/>
              </w:rPr>
            </w:pPr>
            <w:r w:rsidRPr="10BD4D88">
              <w:rPr>
                <w:color w:val="000000" w:themeColor="text1"/>
                <w:szCs w:val="22"/>
              </w:rPr>
              <w:t xml:space="preserve">Saipor GT2 20 Teeth 5mm Bore Timing Pulley </w:t>
            </w:r>
            <w:r w:rsidR="00AE4799">
              <w:rPr>
                <w:color w:val="000000" w:themeColor="text1"/>
                <w:szCs w:val="22"/>
              </w:rPr>
              <w:t>Aluminium</w:t>
            </w:r>
            <w:r w:rsidRPr="10BD4D88">
              <w:rPr>
                <w:color w:val="000000" w:themeColor="text1"/>
                <w:szCs w:val="22"/>
              </w:rPr>
              <w:t xml:space="preserve"> Synchronous Wheel for 6mm Belt</w:t>
            </w:r>
          </w:p>
        </w:tc>
        <w:tc>
          <w:tcPr>
            <w:tcW w:w="1276" w:type="dxa"/>
            <w:tcMar>
              <w:top w:w="15" w:type="dxa"/>
              <w:left w:w="15" w:type="dxa"/>
              <w:right w:w="15" w:type="dxa"/>
            </w:tcMar>
            <w:vAlign w:val="center"/>
          </w:tcPr>
          <w:p w14:paraId="2F5A50DD" w14:textId="65BD49A5" w:rsidR="0C7A3E50" w:rsidRDefault="0C7A3E50" w:rsidP="0DE75243">
            <w:pPr>
              <w:jc w:val="center"/>
              <w:rPr>
                <w:color w:val="000000" w:themeColor="text1"/>
                <w:szCs w:val="22"/>
              </w:rPr>
            </w:pPr>
            <w:r w:rsidRPr="10BD4D88">
              <w:rPr>
                <w:color w:val="000000" w:themeColor="text1"/>
                <w:szCs w:val="22"/>
              </w:rPr>
              <w:t>Amazon</w:t>
            </w:r>
          </w:p>
        </w:tc>
        <w:tc>
          <w:tcPr>
            <w:tcW w:w="2410" w:type="dxa"/>
            <w:gridSpan w:val="2"/>
            <w:tcMar>
              <w:top w:w="15" w:type="dxa"/>
              <w:left w:w="15" w:type="dxa"/>
              <w:right w:w="15" w:type="dxa"/>
            </w:tcMar>
            <w:vAlign w:val="center"/>
          </w:tcPr>
          <w:p w14:paraId="579C8C11" w14:textId="0AB373E8" w:rsidR="0C7A3E50" w:rsidRDefault="0C7A3E50" w:rsidP="0DE75243">
            <w:pPr>
              <w:jc w:val="center"/>
              <w:rPr>
                <w:szCs w:val="22"/>
              </w:rPr>
            </w:pPr>
            <w:hyperlink r:id="rId59">
              <w:r w:rsidRPr="10BD4D88">
                <w:rPr>
                  <w:rStyle w:val="Hyperlink"/>
                  <w:szCs w:val="22"/>
                </w:rPr>
                <w:t>https://amzn.eu/d/ddLB16z</w:t>
              </w:r>
            </w:hyperlink>
          </w:p>
        </w:tc>
        <w:tc>
          <w:tcPr>
            <w:tcW w:w="1276" w:type="dxa"/>
            <w:tcMar>
              <w:top w:w="15" w:type="dxa"/>
              <w:left w:w="15" w:type="dxa"/>
              <w:right w:w="15" w:type="dxa"/>
            </w:tcMar>
            <w:vAlign w:val="center"/>
          </w:tcPr>
          <w:p w14:paraId="2B5F7D8A" w14:textId="328B3294" w:rsidR="0C7A3E50" w:rsidRDefault="0C7A3E50" w:rsidP="0DE75243">
            <w:pPr>
              <w:jc w:val="center"/>
              <w:rPr>
                <w:color w:val="000000" w:themeColor="text1"/>
                <w:szCs w:val="22"/>
              </w:rPr>
            </w:pPr>
            <w:r w:rsidRPr="10BD4D88">
              <w:rPr>
                <w:color w:val="000000" w:themeColor="text1"/>
                <w:szCs w:val="22"/>
              </w:rPr>
              <w:t>2</w:t>
            </w:r>
          </w:p>
        </w:tc>
        <w:tc>
          <w:tcPr>
            <w:tcW w:w="992" w:type="dxa"/>
            <w:tcMar>
              <w:top w:w="15" w:type="dxa"/>
              <w:left w:w="15" w:type="dxa"/>
              <w:right w:w="15" w:type="dxa"/>
            </w:tcMar>
            <w:vAlign w:val="center"/>
          </w:tcPr>
          <w:p w14:paraId="4ABBF551" w14:textId="3EBD9953" w:rsidR="0C7A3E50" w:rsidRDefault="0C7A3E50" w:rsidP="0DE75243">
            <w:pPr>
              <w:jc w:val="center"/>
              <w:rPr>
                <w:color w:val="000000" w:themeColor="text1"/>
                <w:szCs w:val="22"/>
              </w:rPr>
            </w:pPr>
            <w:r w:rsidRPr="10BD4D88">
              <w:rPr>
                <w:color w:val="000000" w:themeColor="text1"/>
                <w:szCs w:val="22"/>
              </w:rPr>
              <w:t>5.99</w:t>
            </w:r>
          </w:p>
        </w:tc>
        <w:tc>
          <w:tcPr>
            <w:tcW w:w="709" w:type="dxa"/>
            <w:tcMar>
              <w:top w:w="15" w:type="dxa"/>
              <w:left w:w="15" w:type="dxa"/>
              <w:right w:w="15" w:type="dxa"/>
            </w:tcMar>
            <w:vAlign w:val="center"/>
          </w:tcPr>
          <w:p w14:paraId="130D29A1" w14:textId="0C8CBA7B" w:rsidR="0C7A3E50" w:rsidRDefault="0C7A3E50" w:rsidP="0DE75243">
            <w:pPr>
              <w:jc w:val="center"/>
              <w:rPr>
                <w:color w:val="000000" w:themeColor="text1"/>
                <w:szCs w:val="22"/>
              </w:rPr>
            </w:pPr>
            <w:r w:rsidRPr="10BD4D88">
              <w:rPr>
                <w:color w:val="000000" w:themeColor="text1"/>
                <w:szCs w:val="22"/>
              </w:rPr>
              <w:t>11.98</w:t>
            </w:r>
          </w:p>
        </w:tc>
      </w:tr>
      <w:tr w:rsidR="10BD4D88" w14:paraId="16F8C1AF" w14:textId="77777777" w:rsidTr="0007650F">
        <w:trPr>
          <w:trHeight w:val="300"/>
          <w:jc w:val="center"/>
        </w:trPr>
        <w:tc>
          <w:tcPr>
            <w:tcW w:w="1415" w:type="dxa"/>
            <w:gridSpan w:val="2"/>
            <w:tcMar>
              <w:top w:w="15" w:type="dxa"/>
              <w:left w:w="15" w:type="dxa"/>
              <w:right w:w="15" w:type="dxa"/>
            </w:tcMar>
            <w:vAlign w:val="center"/>
          </w:tcPr>
          <w:p w14:paraId="64D49FAF" w14:textId="2DB57B3C" w:rsidR="6ADC85B4" w:rsidRDefault="6ADC85B4" w:rsidP="0DE75243">
            <w:pPr>
              <w:jc w:val="center"/>
              <w:rPr>
                <w:color w:val="000000" w:themeColor="text1"/>
                <w:szCs w:val="22"/>
              </w:rPr>
            </w:pPr>
            <w:r w:rsidRPr="10BD4D88">
              <w:rPr>
                <w:color w:val="000000" w:themeColor="text1"/>
                <w:szCs w:val="22"/>
              </w:rPr>
              <w:t>Mechanism</w:t>
            </w:r>
          </w:p>
        </w:tc>
        <w:tc>
          <w:tcPr>
            <w:tcW w:w="1417" w:type="dxa"/>
            <w:tcMar>
              <w:top w:w="15" w:type="dxa"/>
              <w:left w:w="15" w:type="dxa"/>
              <w:right w:w="15" w:type="dxa"/>
            </w:tcMar>
            <w:vAlign w:val="center"/>
          </w:tcPr>
          <w:p w14:paraId="4F86B8F1" w14:textId="22FDE076" w:rsidR="0C7A3E50" w:rsidRDefault="0C7A3E50" w:rsidP="0DE75243">
            <w:pPr>
              <w:jc w:val="center"/>
              <w:rPr>
                <w:color w:val="000000" w:themeColor="text1"/>
                <w:szCs w:val="22"/>
              </w:rPr>
            </w:pPr>
            <w:r w:rsidRPr="10BD4D88">
              <w:rPr>
                <w:color w:val="000000" w:themeColor="text1"/>
                <w:szCs w:val="22"/>
              </w:rPr>
              <w:t>sourcing map Silicone Tubing, 2mm ID x 4mm OD 1.5m Rubber Tube</w:t>
            </w:r>
          </w:p>
        </w:tc>
        <w:tc>
          <w:tcPr>
            <w:tcW w:w="1276" w:type="dxa"/>
            <w:tcMar>
              <w:top w:w="15" w:type="dxa"/>
              <w:left w:w="15" w:type="dxa"/>
              <w:right w:w="15" w:type="dxa"/>
            </w:tcMar>
            <w:vAlign w:val="center"/>
          </w:tcPr>
          <w:p w14:paraId="799EAB90" w14:textId="33EE2090" w:rsidR="0C7A3E50" w:rsidRDefault="0C7A3E50" w:rsidP="0DE75243">
            <w:pPr>
              <w:jc w:val="center"/>
              <w:rPr>
                <w:color w:val="000000" w:themeColor="text1"/>
                <w:szCs w:val="22"/>
              </w:rPr>
            </w:pPr>
            <w:r w:rsidRPr="10BD4D88">
              <w:rPr>
                <w:color w:val="000000" w:themeColor="text1"/>
                <w:szCs w:val="22"/>
              </w:rPr>
              <w:t>Amazon</w:t>
            </w:r>
          </w:p>
        </w:tc>
        <w:tc>
          <w:tcPr>
            <w:tcW w:w="2410" w:type="dxa"/>
            <w:gridSpan w:val="2"/>
            <w:tcMar>
              <w:top w:w="15" w:type="dxa"/>
              <w:left w:w="15" w:type="dxa"/>
              <w:right w:w="15" w:type="dxa"/>
            </w:tcMar>
            <w:vAlign w:val="center"/>
          </w:tcPr>
          <w:p w14:paraId="20A9ED33" w14:textId="3CC3946E" w:rsidR="0C7A3E50" w:rsidRDefault="0C7A3E50" w:rsidP="0DE75243">
            <w:pPr>
              <w:jc w:val="center"/>
              <w:rPr>
                <w:szCs w:val="22"/>
              </w:rPr>
            </w:pPr>
            <w:hyperlink r:id="rId60">
              <w:r w:rsidRPr="10BD4D88">
                <w:rPr>
                  <w:rStyle w:val="Hyperlink"/>
                  <w:szCs w:val="22"/>
                </w:rPr>
                <w:t>https://amzn.eu/d/degTSGl</w:t>
              </w:r>
            </w:hyperlink>
          </w:p>
        </w:tc>
        <w:tc>
          <w:tcPr>
            <w:tcW w:w="1276" w:type="dxa"/>
            <w:tcMar>
              <w:top w:w="15" w:type="dxa"/>
              <w:left w:w="15" w:type="dxa"/>
              <w:right w:w="15" w:type="dxa"/>
            </w:tcMar>
            <w:vAlign w:val="center"/>
          </w:tcPr>
          <w:p w14:paraId="5163F94B" w14:textId="478ED407" w:rsidR="0C7A3E50" w:rsidRDefault="0C7A3E50" w:rsidP="0DE75243">
            <w:pPr>
              <w:jc w:val="center"/>
              <w:rPr>
                <w:color w:val="000000" w:themeColor="text1"/>
                <w:szCs w:val="22"/>
              </w:rPr>
            </w:pPr>
            <w:r w:rsidRPr="10BD4D88">
              <w:rPr>
                <w:color w:val="000000" w:themeColor="text1"/>
                <w:szCs w:val="22"/>
              </w:rPr>
              <w:t>1</w:t>
            </w:r>
          </w:p>
        </w:tc>
        <w:tc>
          <w:tcPr>
            <w:tcW w:w="992" w:type="dxa"/>
            <w:tcMar>
              <w:top w:w="15" w:type="dxa"/>
              <w:left w:w="15" w:type="dxa"/>
              <w:right w:w="15" w:type="dxa"/>
            </w:tcMar>
            <w:vAlign w:val="center"/>
          </w:tcPr>
          <w:p w14:paraId="638EDF7D" w14:textId="51B74804" w:rsidR="0C7A3E50" w:rsidRDefault="0C7A3E50" w:rsidP="0DE75243">
            <w:pPr>
              <w:jc w:val="center"/>
              <w:rPr>
                <w:color w:val="000000" w:themeColor="text1"/>
                <w:szCs w:val="22"/>
              </w:rPr>
            </w:pPr>
            <w:r w:rsidRPr="10BD4D88">
              <w:rPr>
                <w:color w:val="000000" w:themeColor="text1"/>
                <w:szCs w:val="22"/>
              </w:rPr>
              <w:t>4.09</w:t>
            </w:r>
          </w:p>
        </w:tc>
        <w:tc>
          <w:tcPr>
            <w:tcW w:w="709" w:type="dxa"/>
            <w:tcMar>
              <w:top w:w="15" w:type="dxa"/>
              <w:left w:w="15" w:type="dxa"/>
              <w:right w:w="15" w:type="dxa"/>
            </w:tcMar>
            <w:vAlign w:val="center"/>
          </w:tcPr>
          <w:p w14:paraId="4477E564" w14:textId="10F9EC30" w:rsidR="0C7A3E50" w:rsidRDefault="0C7A3E50" w:rsidP="0DE75243">
            <w:pPr>
              <w:jc w:val="center"/>
              <w:rPr>
                <w:color w:val="000000" w:themeColor="text1"/>
                <w:szCs w:val="22"/>
              </w:rPr>
            </w:pPr>
            <w:r w:rsidRPr="10BD4D88">
              <w:rPr>
                <w:color w:val="000000" w:themeColor="text1"/>
                <w:szCs w:val="22"/>
              </w:rPr>
              <w:t>4.09</w:t>
            </w:r>
          </w:p>
        </w:tc>
      </w:tr>
      <w:tr w:rsidR="77F6E8FE" w14:paraId="28B515F9" w14:textId="77777777" w:rsidTr="0007650F">
        <w:trPr>
          <w:trHeight w:val="300"/>
          <w:jc w:val="center"/>
        </w:trPr>
        <w:tc>
          <w:tcPr>
            <w:tcW w:w="1415" w:type="dxa"/>
            <w:gridSpan w:val="2"/>
            <w:tcMar>
              <w:top w:w="15" w:type="dxa"/>
              <w:left w:w="15" w:type="dxa"/>
              <w:right w:w="15" w:type="dxa"/>
            </w:tcMar>
            <w:vAlign w:val="center"/>
          </w:tcPr>
          <w:p w14:paraId="24C39834" w14:textId="3926FB7C" w:rsidR="77F6E8FE" w:rsidRDefault="6A862CDE" w:rsidP="0DE75243">
            <w:pPr>
              <w:jc w:val="center"/>
              <w:rPr>
                <w:color w:val="000000" w:themeColor="text1"/>
                <w:szCs w:val="22"/>
              </w:rPr>
            </w:pPr>
            <w:r w:rsidRPr="10BD4D88">
              <w:rPr>
                <w:color w:val="000000" w:themeColor="text1"/>
                <w:szCs w:val="22"/>
              </w:rPr>
              <w:t>Mechanism</w:t>
            </w:r>
          </w:p>
        </w:tc>
        <w:tc>
          <w:tcPr>
            <w:tcW w:w="1417" w:type="dxa"/>
            <w:tcMar>
              <w:top w:w="15" w:type="dxa"/>
              <w:left w:w="15" w:type="dxa"/>
              <w:right w:w="15" w:type="dxa"/>
            </w:tcMar>
            <w:vAlign w:val="center"/>
          </w:tcPr>
          <w:p w14:paraId="1444A73B" w14:textId="28CEB659" w:rsidR="77F6E8FE" w:rsidRDefault="77F6E8FE" w:rsidP="0DE75243">
            <w:pPr>
              <w:jc w:val="center"/>
              <w:rPr>
                <w:color w:val="000000" w:themeColor="text1"/>
                <w:szCs w:val="22"/>
              </w:rPr>
            </w:pPr>
            <w:r w:rsidRPr="10BD4D88">
              <w:rPr>
                <w:color w:val="000000" w:themeColor="text1"/>
                <w:szCs w:val="22"/>
              </w:rPr>
              <w:t>PVC Clear Vinyl Tubing</w:t>
            </w:r>
          </w:p>
        </w:tc>
        <w:tc>
          <w:tcPr>
            <w:tcW w:w="1276" w:type="dxa"/>
            <w:tcMar>
              <w:top w:w="15" w:type="dxa"/>
              <w:left w:w="15" w:type="dxa"/>
              <w:right w:w="15" w:type="dxa"/>
            </w:tcMar>
            <w:vAlign w:val="center"/>
          </w:tcPr>
          <w:p w14:paraId="421BA7D7" w14:textId="1FA846CC" w:rsidR="77F6E8FE" w:rsidRDefault="77F6E8FE" w:rsidP="0DE75243">
            <w:pPr>
              <w:jc w:val="center"/>
              <w:rPr>
                <w:color w:val="000000" w:themeColor="text1"/>
                <w:szCs w:val="22"/>
              </w:rPr>
            </w:pPr>
            <w:r w:rsidRPr="10BD4D88">
              <w:rPr>
                <w:color w:val="000000" w:themeColor="text1"/>
                <w:szCs w:val="22"/>
              </w:rPr>
              <w:t>TA-VIGOR DIRECT</w:t>
            </w:r>
          </w:p>
        </w:tc>
        <w:tc>
          <w:tcPr>
            <w:tcW w:w="2410" w:type="dxa"/>
            <w:gridSpan w:val="2"/>
            <w:tcMar>
              <w:top w:w="15" w:type="dxa"/>
              <w:left w:w="15" w:type="dxa"/>
              <w:right w:w="15" w:type="dxa"/>
            </w:tcMar>
            <w:vAlign w:val="center"/>
          </w:tcPr>
          <w:p w14:paraId="79BF1357" w14:textId="317CA1D8" w:rsidR="77F6E8FE" w:rsidRDefault="77F6E8FE" w:rsidP="0DE75243">
            <w:pPr>
              <w:jc w:val="center"/>
              <w:rPr>
                <w:szCs w:val="22"/>
              </w:rPr>
            </w:pPr>
            <w:hyperlink r:id="rId61">
              <w:r w:rsidRPr="10BD4D88">
                <w:rPr>
                  <w:rStyle w:val="Hyperlink"/>
                  <w:szCs w:val="22"/>
                </w:rPr>
                <w:t>https://www.amazon.co.uk/gp/product/B0CYQ565L6/ref=ox_sc_act_title_2?smid=A2BP2NPRP802AW&amp;th=1</w:t>
              </w:r>
            </w:hyperlink>
          </w:p>
        </w:tc>
        <w:tc>
          <w:tcPr>
            <w:tcW w:w="1276" w:type="dxa"/>
            <w:tcMar>
              <w:top w:w="15" w:type="dxa"/>
              <w:left w:w="15" w:type="dxa"/>
              <w:right w:w="15" w:type="dxa"/>
            </w:tcMar>
            <w:vAlign w:val="center"/>
          </w:tcPr>
          <w:p w14:paraId="5E2C80FC" w14:textId="707FEBB4" w:rsidR="77F6E8FE" w:rsidRDefault="77F6E8FE" w:rsidP="0DE75243">
            <w:pPr>
              <w:jc w:val="center"/>
              <w:rPr>
                <w:color w:val="000000" w:themeColor="text1"/>
                <w:szCs w:val="22"/>
              </w:rPr>
            </w:pPr>
            <w:r w:rsidRPr="10BD4D88">
              <w:rPr>
                <w:color w:val="000000" w:themeColor="text1"/>
                <w:szCs w:val="22"/>
              </w:rPr>
              <w:t>1</w:t>
            </w:r>
          </w:p>
        </w:tc>
        <w:tc>
          <w:tcPr>
            <w:tcW w:w="992" w:type="dxa"/>
            <w:tcMar>
              <w:top w:w="15" w:type="dxa"/>
              <w:left w:w="15" w:type="dxa"/>
              <w:right w:w="15" w:type="dxa"/>
            </w:tcMar>
            <w:vAlign w:val="center"/>
          </w:tcPr>
          <w:p w14:paraId="40674A82" w14:textId="11C7B00D" w:rsidR="77F6E8FE" w:rsidRDefault="77F6E8FE" w:rsidP="0DE75243">
            <w:pPr>
              <w:jc w:val="center"/>
              <w:rPr>
                <w:color w:val="000000" w:themeColor="text1"/>
                <w:szCs w:val="22"/>
              </w:rPr>
            </w:pPr>
            <w:r w:rsidRPr="10BD4D88">
              <w:rPr>
                <w:color w:val="000000" w:themeColor="text1"/>
                <w:szCs w:val="22"/>
              </w:rPr>
              <w:t>5.09</w:t>
            </w:r>
          </w:p>
        </w:tc>
        <w:tc>
          <w:tcPr>
            <w:tcW w:w="709" w:type="dxa"/>
            <w:tcMar>
              <w:top w:w="15" w:type="dxa"/>
              <w:left w:w="15" w:type="dxa"/>
              <w:right w:w="15" w:type="dxa"/>
            </w:tcMar>
            <w:vAlign w:val="center"/>
          </w:tcPr>
          <w:p w14:paraId="4A93C5AE" w14:textId="48F8F273" w:rsidR="77F6E8FE" w:rsidRDefault="77F6E8FE" w:rsidP="0DE75243">
            <w:pPr>
              <w:jc w:val="center"/>
              <w:rPr>
                <w:color w:val="000000" w:themeColor="text1"/>
                <w:szCs w:val="22"/>
              </w:rPr>
            </w:pPr>
            <w:r w:rsidRPr="10BD4D88">
              <w:rPr>
                <w:color w:val="000000" w:themeColor="text1"/>
                <w:szCs w:val="22"/>
              </w:rPr>
              <w:t>5.09</w:t>
            </w:r>
          </w:p>
        </w:tc>
      </w:tr>
      <w:tr w:rsidR="10BD4D88" w14:paraId="5E972175" w14:textId="77777777" w:rsidTr="0007650F">
        <w:trPr>
          <w:trHeight w:val="300"/>
          <w:jc w:val="center"/>
        </w:trPr>
        <w:tc>
          <w:tcPr>
            <w:tcW w:w="1415" w:type="dxa"/>
            <w:gridSpan w:val="2"/>
            <w:tcMar>
              <w:top w:w="15" w:type="dxa"/>
              <w:left w:w="15" w:type="dxa"/>
              <w:right w:w="15" w:type="dxa"/>
            </w:tcMar>
            <w:vAlign w:val="center"/>
          </w:tcPr>
          <w:p w14:paraId="398E9E6C" w14:textId="348FB4AC" w:rsidR="2E9309D9" w:rsidRDefault="2E9309D9" w:rsidP="0DE75243">
            <w:pPr>
              <w:jc w:val="center"/>
              <w:rPr>
                <w:color w:val="000000" w:themeColor="text1"/>
                <w:szCs w:val="22"/>
              </w:rPr>
            </w:pPr>
            <w:r w:rsidRPr="10BD4D88">
              <w:rPr>
                <w:color w:val="000000" w:themeColor="text1"/>
                <w:szCs w:val="22"/>
              </w:rPr>
              <w:t xml:space="preserve">Printer </w:t>
            </w:r>
            <w:r w:rsidR="4A97DE77" w:rsidRPr="10BD4D88">
              <w:rPr>
                <w:color w:val="000000" w:themeColor="text1"/>
                <w:szCs w:val="22"/>
              </w:rPr>
              <w:t>Design</w:t>
            </w:r>
          </w:p>
        </w:tc>
        <w:tc>
          <w:tcPr>
            <w:tcW w:w="1417" w:type="dxa"/>
            <w:tcMar>
              <w:top w:w="15" w:type="dxa"/>
              <w:left w:w="15" w:type="dxa"/>
              <w:right w:w="15" w:type="dxa"/>
            </w:tcMar>
            <w:vAlign w:val="center"/>
          </w:tcPr>
          <w:p w14:paraId="11BB7864" w14:textId="65377F6E" w:rsidR="10BD4D88" w:rsidRDefault="10BD4D88" w:rsidP="0DE75243">
            <w:pPr>
              <w:jc w:val="center"/>
              <w:rPr>
                <w:color w:val="000000" w:themeColor="text1"/>
                <w:szCs w:val="22"/>
              </w:rPr>
            </w:pPr>
            <w:r w:rsidRPr="10BD4D88">
              <w:rPr>
                <w:color w:val="000000" w:themeColor="text1"/>
                <w:szCs w:val="22"/>
              </w:rPr>
              <w:t>Aluminium Rods,10mm x 300mm Round Solid Aluminium Rods (2PC)</w:t>
            </w:r>
          </w:p>
        </w:tc>
        <w:tc>
          <w:tcPr>
            <w:tcW w:w="1276" w:type="dxa"/>
            <w:tcMar>
              <w:top w:w="15" w:type="dxa"/>
              <w:left w:w="15" w:type="dxa"/>
              <w:right w:w="15" w:type="dxa"/>
            </w:tcMar>
            <w:vAlign w:val="center"/>
          </w:tcPr>
          <w:p w14:paraId="2AF0959A" w14:textId="0F069342" w:rsidR="10BD4D88" w:rsidRDefault="10BD4D88" w:rsidP="0DE75243">
            <w:pPr>
              <w:jc w:val="center"/>
              <w:rPr>
                <w:color w:val="000000" w:themeColor="text1"/>
                <w:szCs w:val="22"/>
              </w:rPr>
            </w:pPr>
            <w:r w:rsidRPr="10BD4D88">
              <w:rPr>
                <w:color w:val="000000" w:themeColor="text1"/>
                <w:szCs w:val="22"/>
              </w:rPr>
              <w:t>Amazon</w:t>
            </w:r>
          </w:p>
        </w:tc>
        <w:tc>
          <w:tcPr>
            <w:tcW w:w="2410" w:type="dxa"/>
            <w:gridSpan w:val="2"/>
            <w:tcMar>
              <w:top w:w="15" w:type="dxa"/>
              <w:left w:w="15" w:type="dxa"/>
              <w:right w:w="15" w:type="dxa"/>
            </w:tcMar>
            <w:vAlign w:val="center"/>
          </w:tcPr>
          <w:p w14:paraId="2173C016" w14:textId="455FD2FE" w:rsidR="10BD4D88" w:rsidRDefault="10BD4D88" w:rsidP="0DE75243">
            <w:pPr>
              <w:jc w:val="center"/>
              <w:rPr>
                <w:szCs w:val="22"/>
              </w:rPr>
            </w:pPr>
            <w:hyperlink r:id="rId62">
              <w:r w:rsidRPr="10BD4D88">
                <w:rPr>
                  <w:rStyle w:val="Hyperlink"/>
                  <w:szCs w:val="22"/>
                </w:rPr>
                <w:t xml:space="preserve"> iMeistekAluminium Rods,10mm x 300mm Round Solid Aluminium Rods bars for RC Model </w:t>
              </w:r>
              <w:proofErr w:type="gramStart"/>
              <w:r w:rsidRPr="10BD4D88">
                <w:rPr>
                  <w:rStyle w:val="Hyperlink"/>
                  <w:szCs w:val="22"/>
                </w:rPr>
                <w:t>Cars,Gardening</w:t>
              </w:r>
              <w:proofErr w:type="gramEnd"/>
              <w:r w:rsidRPr="10BD4D88">
                <w:rPr>
                  <w:rStyle w:val="Hyperlink"/>
                  <w:szCs w:val="22"/>
                </w:rPr>
                <w:t xml:space="preserve"> </w:t>
              </w:r>
              <w:proofErr w:type="spellStart"/>
              <w:proofErr w:type="gramStart"/>
              <w:r w:rsidRPr="10BD4D88">
                <w:rPr>
                  <w:rStyle w:val="Hyperlink"/>
                  <w:szCs w:val="22"/>
                </w:rPr>
                <w:t>Decoration,Industry</w:t>
              </w:r>
              <w:proofErr w:type="spellEnd"/>
              <w:proofErr w:type="gramEnd"/>
              <w:r w:rsidRPr="10BD4D88">
                <w:rPr>
                  <w:rStyle w:val="Hyperlink"/>
                  <w:szCs w:val="22"/>
                </w:rPr>
                <w:t xml:space="preserve"> </w:t>
              </w:r>
              <w:proofErr w:type="spellStart"/>
              <w:proofErr w:type="gramStart"/>
              <w:r w:rsidRPr="10BD4D88">
                <w:rPr>
                  <w:rStyle w:val="Hyperlink"/>
                  <w:szCs w:val="22"/>
                </w:rPr>
                <w:t>Machinery,DIY</w:t>
              </w:r>
              <w:proofErr w:type="spellEnd"/>
              <w:proofErr w:type="gramEnd"/>
              <w:r w:rsidRPr="10BD4D88">
                <w:rPr>
                  <w:rStyle w:val="Hyperlink"/>
                  <w:szCs w:val="22"/>
                </w:rPr>
                <w:t xml:space="preserve"> Crafts(2PCS</w:t>
              </w:r>
              <w:proofErr w:type="gramStart"/>
              <w:r w:rsidRPr="10BD4D88">
                <w:rPr>
                  <w:rStyle w:val="Hyperlink"/>
                  <w:szCs w:val="22"/>
                </w:rPr>
                <w:t>) :</w:t>
              </w:r>
              <w:proofErr w:type="gramEnd"/>
              <w:r w:rsidRPr="10BD4D88">
                <w:rPr>
                  <w:rStyle w:val="Hyperlink"/>
                  <w:szCs w:val="22"/>
                </w:rPr>
                <w:t xml:space="preserve"> Amazon.co.uk: Business, Industry &amp; Science</w:t>
              </w:r>
            </w:hyperlink>
          </w:p>
        </w:tc>
        <w:tc>
          <w:tcPr>
            <w:tcW w:w="1276" w:type="dxa"/>
            <w:tcMar>
              <w:top w:w="15" w:type="dxa"/>
              <w:left w:w="15" w:type="dxa"/>
              <w:right w:w="15" w:type="dxa"/>
            </w:tcMar>
            <w:vAlign w:val="center"/>
          </w:tcPr>
          <w:p w14:paraId="18064D07" w14:textId="14513A8D" w:rsidR="10BD4D88" w:rsidRDefault="10BD4D88" w:rsidP="0DE75243">
            <w:pPr>
              <w:jc w:val="center"/>
              <w:rPr>
                <w:color w:val="000000" w:themeColor="text1"/>
                <w:szCs w:val="22"/>
              </w:rPr>
            </w:pPr>
            <w:r w:rsidRPr="10BD4D88">
              <w:rPr>
                <w:color w:val="000000" w:themeColor="text1"/>
                <w:szCs w:val="22"/>
              </w:rPr>
              <w:t>2</w:t>
            </w:r>
          </w:p>
        </w:tc>
        <w:tc>
          <w:tcPr>
            <w:tcW w:w="992" w:type="dxa"/>
            <w:tcMar>
              <w:top w:w="15" w:type="dxa"/>
              <w:left w:w="15" w:type="dxa"/>
              <w:right w:w="15" w:type="dxa"/>
            </w:tcMar>
            <w:vAlign w:val="center"/>
          </w:tcPr>
          <w:p w14:paraId="6A28A0D0" w14:textId="55F18E10" w:rsidR="10BD4D88" w:rsidRDefault="10BD4D88" w:rsidP="0DE75243">
            <w:pPr>
              <w:jc w:val="center"/>
              <w:rPr>
                <w:color w:val="000000" w:themeColor="text1"/>
                <w:szCs w:val="22"/>
              </w:rPr>
            </w:pPr>
            <w:r w:rsidRPr="10BD4D88">
              <w:rPr>
                <w:color w:val="000000" w:themeColor="text1"/>
                <w:szCs w:val="22"/>
              </w:rPr>
              <w:t>9.99</w:t>
            </w:r>
          </w:p>
        </w:tc>
        <w:tc>
          <w:tcPr>
            <w:tcW w:w="709" w:type="dxa"/>
            <w:tcMar>
              <w:top w:w="15" w:type="dxa"/>
              <w:left w:w="15" w:type="dxa"/>
              <w:right w:w="15" w:type="dxa"/>
            </w:tcMar>
            <w:vAlign w:val="center"/>
          </w:tcPr>
          <w:p w14:paraId="5CE31758" w14:textId="21A2BBFD" w:rsidR="10BD4D88" w:rsidRDefault="10BD4D88" w:rsidP="0DE75243">
            <w:pPr>
              <w:jc w:val="center"/>
              <w:rPr>
                <w:color w:val="000000" w:themeColor="text1"/>
                <w:szCs w:val="22"/>
              </w:rPr>
            </w:pPr>
            <w:r w:rsidRPr="10BD4D88">
              <w:rPr>
                <w:color w:val="000000" w:themeColor="text1"/>
                <w:szCs w:val="22"/>
              </w:rPr>
              <w:t>19.98</w:t>
            </w:r>
          </w:p>
        </w:tc>
      </w:tr>
      <w:tr w:rsidR="10BD4D88" w14:paraId="59D89BDB" w14:textId="77777777" w:rsidTr="0007650F">
        <w:trPr>
          <w:trHeight w:val="300"/>
          <w:jc w:val="center"/>
        </w:trPr>
        <w:tc>
          <w:tcPr>
            <w:tcW w:w="1415" w:type="dxa"/>
            <w:gridSpan w:val="2"/>
            <w:tcMar>
              <w:top w:w="15" w:type="dxa"/>
              <w:left w:w="15" w:type="dxa"/>
              <w:right w:w="15" w:type="dxa"/>
            </w:tcMar>
            <w:vAlign w:val="center"/>
          </w:tcPr>
          <w:p w14:paraId="3E30935F" w14:textId="6ED92854" w:rsidR="793D6931" w:rsidRDefault="793D6931" w:rsidP="0DE75243">
            <w:pPr>
              <w:jc w:val="center"/>
              <w:rPr>
                <w:color w:val="000000" w:themeColor="text1"/>
                <w:szCs w:val="22"/>
              </w:rPr>
            </w:pPr>
            <w:r w:rsidRPr="10BD4D88">
              <w:rPr>
                <w:color w:val="000000" w:themeColor="text1"/>
                <w:szCs w:val="22"/>
              </w:rPr>
              <w:t xml:space="preserve">Printer </w:t>
            </w:r>
            <w:r w:rsidR="03698047" w:rsidRPr="10BD4D88">
              <w:rPr>
                <w:color w:val="000000" w:themeColor="text1"/>
                <w:szCs w:val="22"/>
              </w:rPr>
              <w:t>Design</w:t>
            </w:r>
          </w:p>
        </w:tc>
        <w:tc>
          <w:tcPr>
            <w:tcW w:w="1417" w:type="dxa"/>
            <w:tcMar>
              <w:top w:w="15" w:type="dxa"/>
              <w:left w:w="15" w:type="dxa"/>
              <w:right w:w="15" w:type="dxa"/>
            </w:tcMar>
            <w:vAlign w:val="center"/>
          </w:tcPr>
          <w:p w14:paraId="27E6FEC5" w14:textId="45CB07EE" w:rsidR="0C7A3E50" w:rsidRDefault="0C7A3E50" w:rsidP="0DE75243">
            <w:pPr>
              <w:jc w:val="center"/>
              <w:rPr>
                <w:color w:val="000000" w:themeColor="text1"/>
                <w:szCs w:val="22"/>
              </w:rPr>
            </w:pPr>
            <w:r w:rsidRPr="178426B7">
              <w:rPr>
                <w:color w:val="000000" w:themeColor="text1"/>
                <w:szCs w:val="22"/>
              </w:rPr>
              <w:t>L-Shape 90 Degree Interior Inside Corner Connector Joint Bracket with Screws</w:t>
            </w:r>
          </w:p>
        </w:tc>
        <w:tc>
          <w:tcPr>
            <w:tcW w:w="1276" w:type="dxa"/>
            <w:tcMar>
              <w:top w:w="15" w:type="dxa"/>
              <w:left w:w="15" w:type="dxa"/>
              <w:right w:w="15" w:type="dxa"/>
            </w:tcMar>
            <w:vAlign w:val="center"/>
          </w:tcPr>
          <w:p w14:paraId="67B755B9" w14:textId="0261D32A" w:rsidR="0C7A3E50" w:rsidRDefault="0C7A3E50" w:rsidP="0DE75243">
            <w:pPr>
              <w:jc w:val="center"/>
              <w:rPr>
                <w:color w:val="000000" w:themeColor="text1"/>
                <w:szCs w:val="22"/>
              </w:rPr>
            </w:pPr>
            <w:r w:rsidRPr="10BD4D88">
              <w:rPr>
                <w:color w:val="000000" w:themeColor="text1"/>
                <w:szCs w:val="22"/>
              </w:rPr>
              <w:t>Amazon</w:t>
            </w:r>
          </w:p>
        </w:tc>
        <w:tc>
          <w:tcPr>
            <w:tcW w:w="2410" w:type="dxa"/>
            <w:gridSpan w:val="2"/>
            <w:tcMar>
              <w:top w:w="15" w:type="dxa"/>
              <w:left w:w="15" w:type="dxa"/>
              <w:right w:w="15" w:type="dxa"/>
            </w:tcMar>
            <w:vAlign w:val="center"/>
          </w:tcPr>
          <w:p w14:paraId="7766D8AB" w14:textId="083E469F" w:rsidR="0C7A3E50" w:rsidRDefault="0C7A3E50" w:rsidP="0DE75243">
            <w:pPr>
              <w:jc w:val="center"/>
              <w:rPr>
                <w:szCs w:val="22"/>
              </w:rPr>
            </w:pPr>
            <w:hyperlink r:id="rId63">
              <w:r w:rsidRPr="10BD4D88">
                <w:rPr>
                  <w:rStyle w:val="Hyperlink"/>
                  <w:szCs w:val="22"/>
                </w:rPr>
                <w:t>https://amzn.eu/d/8ivwbWb</w:t>
              </w:r>
            </w:hyperlink>
          </w:p>
        </w:tc>
        <w:tc>
          <w:tcPr>
            <w:tcW w:w="1276" w:type="dxa"/>
            <w:tcMar>
              <w:top w:w="15" w:type="dxa"/>
              <w:left w:w="15" w:type="dxa"/>
              <w:right w:w="15" w:type="dxa"/>
            </w:tcMar>
            <w:vAlign w:val="center"/>
          </w:tcPr>
          <w:p w14:paraId="7190B1C0" w14:textId="3FF2C529" w:rsidR="0C7A3E50" w:rsidRDefault="0C7A3E50" w:rsidP="0DE75243">
            <w:pPr>
              <w:jc w:val="center"/>
              <w:rPr>
                <w:color w:val="000000" w:themeColor="text1"/>
                <w:szCs w:val="22"/>
              </w:rPr>
            </w:pPr>
            <w:r w:rsidRPr="10BD4D88">
              <w:rPr>
                <w:color w:val="000000" w:themeColor="text1"/>
                <w:szCs w:val="22"/>
              </w:rPr>
              <w:t>1</w:t>
            </w:r>
          </w:p>
        </w:tc>
        <w:tc>
          <w:tcPr>
            <w:tcW w:w="992" w:type="dxa"/>
            <w:tcMar>
              <w:top w:w="15" w:type="dxa"/>
              <w:left w:w="15" w:type="dxa"/>
              <w:right w:w="15" w:type="dxa"/>
            </w:tcMar>
            <w:vAlign w:val="center"/>
          </w:tcPr>
          <w:p w14:paraId="7F20EAD9" w14:textId="77FA24DF" w:rsidR="0C7A3E50" w:rsidRDefault="0C7A3E50" w:rsidP="0DE75243">
            <w:pPr>
              <w:jc w:val="center"/>
              <w:rPr>
                <w:color w:val="000000" w:themeColor="text1"/>
                <w:szCs w:val="22"/>
              </w:rPr>
            </w:pPr>
            <w:r w:rsidRPr="10BD4D88">
              <w:rPr>
                <w:color w:val="000000" w:themeColor="text1"/>
                <w:szCs w:val="22"/>
              </w:rPr>
              <w:t>11.99</w:t>
            </w:r>
          </w:p>
        </w:tc>
        <w:tc>
          <w:tcPr>
            <w:tcW w:w="709" w:type="dxa"/>
            <w:tcMar>
              <w:top w:w="15" w:type="dxa"/>
              <w:left w:w="15" w:type="dxa"/>
              <w:right w:w="15" w:type="dxa"/>
            </w:tcMar>
            <w:vAlign w:val="center"/>
          </w:tcPr>
          <w:p w14:paraId="55944C7B" w14:textId="71AA718A" w:rsidR="0C7A3E50" w:rsidRDefault="0C7A3E50" w:rsidP="0DE75243">
            <w:pPr>
              <w:jc w:val="center"/>
              <w:rPr>
                <w:color w:val="000000" w:themeColor="text1"/>
                <w:szCs w:val="22"/>
              </w:rPr>
            </w:pPr>
            <w:r w:rsidRPr="10BD4D88">
              <w:rPr>
                <w:color w:val="000000" w:themeColor="text1"/>
                <w:szCs w:val="22"/>
              </w:rPr>
              <w:t>11.99</w:t>
            </w:r>
          </w:p>
        </w:tc>
      </w:tr>
      <w:tr w:rsidR="004A0497" w14:paraId="1BB19FB7" w14:textId="77777777" w:rsidTr="0007650F">
        <w:trPr>
          <w:trHeight w:val="300"/>
          <w:jc w:val="center"/>
        </w:trPr>
        <w:tc>
          <w:tcPr>
            <w:tcW w:w="1415" w:type="dxa"/>
            <w:gridSpan w:val="2"/>
            <w:tcMar>
              <w:top w:w="15" w:type="dxa"/>
              <w:left w:w="15" w:type="dxa"/>
              <w:right w:w="15" w:type="dxa"/>
            </w:tcMar>
            <w:vAlign w:val="center"/>
          </w:tcPr>
          <w:p w14:paraId="19C68D95" w14:textId="294F60A7" w:rsidR="709A1088" w:rsidRDefault="709A1088" w:rsidP="0DE75243">
            <w:pPr>
              <w:jc w:val="center"/>
              <w:rPr>
                <w:color w:val="000000" w:themeColor="text1"/>
                <w:szCs w:val="22"/>
              </w:rPr>
            </w:pPr>
            <w:r w:rsidRPr="10BD4D88">
              <w:rPr>
                <w:color w:val="000000" w:themeColor="text1"/>
                <w:szCs w:val="22"/>
              </w:rPr>
              <w:lastRenderedPageBreak/>
              <w:t xml:space="preserve">Printer </w:t>
            </w:r>
            <w:r w:rsidR="50D3DC88" w:rsidRPr="10BD4D88">
              <w:rPr>
                <w:color w:val="000000" w:themeColor="text1"/>
                <w:szCs w:val="22"/>
              </w:rPr>
              <w:t>Design</w:t>
            </w:r>
          </w:p>
        </w:tc>
        <w:tc>
          <w:tcPr>
            <w:tcW w:w="1417" w:type="dxa"/>
            <w:tcMar>
              <w:top w:w="15" w:type="dxa"/>
              <w:left w:w="15" w:type="dxa"/>
              <w:right w:w="15" w:type="dxa"/>
            </w:tcMar>
            <w:vAlign w:val="center"/>
          </w:tcPr>
          <w:p w14:paraId="593E19A5" w14:textId="2A541ECC" w:rsidR="25D4ADCF" w:rsidRDefault="25D4ADCF" w:rsidP="0DE75243">
            <w:pPr>
              <w:jc w:val="center"/>
              <w:rPr>
                <w:szCs w:val="22"/>
              </w:rPr>
            </w:pPr>
            <w:r w:rsidRPr="10BD4D88">
              <w:rPr>
                <w:color w:val="242424"/>
                <w:szCs w:val="22"/>
              </w:rPr>
              <w:t>4.0mm 4mm/6mm/9mm MDF Premier (laser-grade) 300x200mm/600x300mm - 300x200mm</w:t>
            </w:r>
          </w:p>
        </w:tc>
        <w:tc>
          <w:tcPr>
            <w:tcW w:w="1276" w:type="dxa"/>
            <w:tcMar>
              <w:top w:w="15" w:type="dxa"/>
              <w:left w:w="15" w:type="dxa"/>
              <w:right w:w="15" w:type="dxa"/>
            </w:tcMar>
            <w:vAlign w:val="center"/>
          </w:tcPr>
          <w:p w14:paraId="10F8C5B8" w14:textId="580E92F1" w:rsidR="184C1329" w:rsidRDefault="184C1329" w:rsidP="0DE75243">
            <w:pPr>
              <w:jc w:val="center"/>
              <w:rPr>
                <w:color w:val="000000" w:themeColor="text1"/>
                <w:szCs w:val="22"/>
              </w:rPr>
            </w:pPr>
            <w:r w:rsidRPr="10BD4D88">
              <w:rPr>
                <w:color w:val="000000" w:themeColor="text1"/>
                <w:szCs w:val="22"/>
              </w:rPr>
              <w:t>Hobarts</w:t>
            </w:r>
          </w:p>
        </w:tc>
        <w:tc>
          <w:tcPr>
            <w:tcW w:w="2410" w:type="dxa"/>
            <w:gridSpan w:val="2"/>
            <w:shd w:val="clear" w:color="auto" w:fill="FFFFFF" w:themeFill="background1"/>
            <w:tcMar>
              <w:top w:w="15" w:type="dxa"/>
              <w:left w:w="15" w:type="dxa"/>
              <w:right w:w="15" w:type="dxa"/>
            </w:tcMar>
            <w:vAlign w:val="center"/>
          </w:tcPr>
          <w:p w14:paraId="4584B6FF" w14:textId="38E25008" w:rsidR="10730712" w:rsidRDefault="10730712" w:rsidP="0007650F">
            <w:pPr>
              <w:jc w:val="center"/>
              <w:rPr>
                <w:szCs w:val="22"/>
              </w:rPr>
            </w:pPr>
            <w:hyperlink r:id="rId64">
              <w:r w:rsidRPr="10BD4D88">
                <w:rPr>
                  <w:rStyle w:val="Hyperlink"/>
                  <w:szCs w:val="22"/>
                </w:rPr>
                <w:t>4mm/6mm/9mm MDF Premier (laser-grade) 300x200mm/600x300mm</w:t>
              </w:r>
            </w:hyperlink>
          </w:p>
        </w:tc>
        <w:tc>
          <w:tcPr>
            <w:tcW w:w="1276" w:type="dxa"/>
            <w:tcMar>
              <w:top w:w="15" w:type="dxa"/>
              <w:left w:w="15" w:type="dxa"/>
              <w:right w:w="15" w:type="dxa"/>
            </w:tcMar>
            <w:vAlign w:val="center"/>
          </w:tcPr>
          <w:p w14:paraId="3EB25733" w14:textId="62CCF040" w:rsidR="308F0B0E" w:rsidRDefault="308F0B0E" w:rsidP="0DE75243">
            <w:pPr>
              <w:jc w:val="center"/>
              <w:rPr>
                <w:color w:val="000000" w:themeColor="text1"/>
                <w:szCs w:val="22"/>
              </w:rPr>
            </w:pPr>
            <w:r w:rsidRPr="10BD4D88">
              <w:rPr>
                <w:color w:val="000000" w:themeColor="text1"/>
                <w:szCs w:val="22"/>
              </w:rPr>
              <w:t>2</w:t>
            </w:r>
          </w:p>
        </w:tc>
        <w:tc>
          <w:tcPr>
            <w:tcW w:w="992" w:type="dxa"/>
            <w:tcMar>
              <w:top w:w="15" w:type="dxa"/>
              <w:left w:w="15" w:type="dxa"/>
              <w:right w:w="15" w:type="dxa"/>
            </w:tcMar>
            <w:vAlign w:val="center"/>
          </w:tcPr>
          <w:p w14:paraId="1E3D62FD" w14:textId="5D340C05" w:rsidR="308F0B0E" w:rsidRDefault="308F0B0E" w:rsidP="0DE75243">
            <w:pPr>
              <w:jc w:val="center"/>
              <w:rPr>
                <w:color w:val="000000" w:themeColor="text1"/>
                <w:szCs w:val="22"/>
              </w:rPr>
            </w:pPr>
            <w:r w:rsidRPr="10BD4D88">
              <w:rPr>
                <w:color w:val="000000" w:themeColor="text1"/>
                <w:szCs w:val="22"/>
              </w:rPr>
              <w:t>0.30</w:t>
            </w:r>
          </w:p>
        </w:tc>
        <w:tc>
          <w:tcPr>
            <w:tcW w:w="709" w:type="dxa"/>
            <w:tcMar>
              <w:top w:w="15" w:type="dxa"/>
              <w:left w:w="15" w:type="dxa"/>
              <w:right w:w="15" w:type="dxa"/>
            </w:tcMar>
            <w:vAlign w:val="center"/>
          </w:tcPr>
          <w:p w14:paraId="45286A88" w14:textId="530D9F97" w:rsidR="308F0B0E" w:rsidRDefault="308F0B0E" w:rsidP="0DE75243">
            <w:pPr>
              <w:jc w:val="center"/>
              <w:rPr>
                <w:color w:val="000000" w:themeColor="text1"/>
                <w:szCs w:val="22"/>
              </w:rPr>
            </w:pPr>
            <w:r w:rsidRPr="10BD4D88">
              <w:rPr>
                <w:color w:val="000000" w:themeColor="text1"/>
                <w:szCs w:val="22"/>
              </w:rPr>
              <w:t>0.60</w:t>
            </w:r>
          </w:p>
        </w:tc>
      </w:tr>
      <w:tr w:rsidR="004A0497" w14:paraId="0CFD3B8B" w14:textId="77777777" w:rsidTr="0007650F">
        <w:trPr>
          <w:trHeight w:val="300"/>
          <w:jc w:val="center"/>
        </w:trPr>
        <w:tc>
          <w:tcPr>
            <w:tcW w:w="1415" w:type="dxa"/>
            <w:gridSpan w:val="2"/>
            <w:tcMar>
              <w:top w:w="15" w:type="dxa"/>
              <w:left w:w="15" w:type="dxa"/>
              <w:right w:w="15" w:type="dxa"/>
            </w:tcMar>
            <w:vAlign w:val="center"/>
          </w:tcPr>
          <w:p w14:paraId="781BC528" w14:textId="2864AFE3" w:rsidR="5A42314B" w:rsidRDefault="5A42314B" w:rsidP="0DE75243">
            <w:pPr>
              <w:jc w:val="center"/>
              <w:rPr>
                <w:color w:val="000000" w:themeColor="text1"/>
                <w:szCs w:val="22"/>
              </w:rPr>
            </w:pPr>
            <w:r w:rsidRPr="10BD4D88">
              <w:rPr>
                <w:color w:val="000000" w:themeColor="text1"/>
                <w:szCs w:val="22"/>
              </w:rPr>
              <w:t xml:space="preserve">Printer </w:t>
            </w:r>
            <w:r w:rsidR="6390E4CF" w:rsidRPr="10BD4D88">
              <w:rPr>
                <w:color w:val="000000" w:themeColor="text1"/>
                <w:szCs w:val="22"/>
              </w:rPr>
              <w:t>Design</w:t>
            </w:r>
          </w:p>
        </w:tc>
        <w:tc>
          <w:tcPr>
            <w:tcW w:w="1417" w:type="dxa"/>
            <w:tcMar>
              <w:top w:w="15" w:type="dxa"/>
              <w:left w:w="15" w:type="dxa"/>
              <w:right w:w="15" w:type="dxa"/>
            </w:tcMar>
            <w:vAlign w:val="center"/>
          </w:tcPr>
          <w:p w14:paraId="7DE13C4A" w14:textId="519E38DC" w:rsidR="0B05CF31" w:rsidRDefault="06BE5EEC" w:rsidP="0DE75243">
            <w:pPr>
              <w:jc w:val="center"/>
              <w:rPr>
                <w:szCs w:val="22"/>
              </w:rPr>
            </w:pPr>
            <w:r w:rsidRPr="413CFE28">
              <w:rPr>
                <w:rFonts w:ascii="Aptos" w:eastAsia="Aptos" w:hAnsi="Aptos" w:cs="Aptos"/>
                <w:color w:val="000000" w:themeColor="text1"/>
                <w:szCs w:val="22"/>
              </w:rPr>
              <w:t>6.0mm MDF Premier (laser-grade) - 300X300mm</w:t>
            </w:r>
          </w:p>
        </w:tc>
        <w:tc>
          <w:tcPr>
            <w:tcW w:w="1276" w:type="dxa"/>
            <w:tcMar>
              <w:top w:w="15" w:type="dxa"/>
              <w:left w:w="15" w:type="dxa"/>
              <w:right w:w="15" w:type="dxa"/>
            </w:tcMar>
            <w:vAlign w:val="center"/>
          </w:tcPr>
          <w:p w14:paraId="44C6984E" w14:textId="36C3C6D0" w:rsidR="308F0B0E" w:rsidRDefault="308F0B0E" w:rsidP="0DE75243">
            <w:pPr>
              <w:jc w:val="center"/>
              <w:rPr>
                <w:color w:val="000000" w:themeColor="text1"/>
                <w:szCs w:val="22"/>
              </w:rPr>
            </w:pPr>
            <w:r w:rsidRPr="10BD4D88">
              <w:rPr>
                <w:color w:val="000000" w:themeColor="text1"/>
                <w:szCs w:val="22"/>
              </w:rPr>
              <w:t>Hobarts</w:t>
            </w:r>
          </w:p>
        </w:tc>
        <w:tc>
          <w:tcPr>
            <w:tcW w:w="2410" w:type="dxa"/>
            <w:gridSpan w:val="2"/>
            <w:shd w:val="clear" w:color="auto" w:fill="FFFFFF" w:themeFill="background1"/>
            <w:tcMar>
              <w:top w:w="15" w:type="dxa"/>
              <w:left w:w="15" w:type="dxa"/>
              <w:right w:w="15" w:type="dxa"/>
            </w:tcMar>
            <w:vAlign w:val="center"/>
          </w:tcPr>
          <w:p w14:paraId="519F3A0C" w14:textId="5A16D2DE" w:rsidR="10730712" w:rsidRDefault="4C4EADAF" w:rsidP="0007650F">
            <w:pPr>
              <w:jc w:val="center"/>
              <w:rPr>
                <w:szCs w:val="22"/>
              </w:rPr>
            </w:pPr>
            <w:hyperlink r:id="rId65">
              <w:r w:rsidRPr="585F0C8A">
                <w:rPr>
                  <w:rStyle w:val="Hyperlink"/>
                  <w:szCs w:val="22"/>
                </w:rPr>
                <w:t>MDF Premier (laser-grade)</w:t>
              </w:r>
            </w:hyperlink>
          </w:p>
        </w:tc>
        <w:tc>
          <w:tcPr>
            <w:tcW w:w="1276" w:type="dxa"/>
            <w:tcMar>
              <w:top w:w="15" w:type="dxa"/>
              <w:left w:w="15" w:type="dxa"/>
              <w:right w:w="15" w:type="dxa"/>
            </w:tcMar>
            <w:vAlign w:val="center"/>
          </w:tcPr>
          <w:p w14:paraId="722168EF" w14:textId="429FC93C" w:rsidR="308F0B0E" w:rsidRDefault="53474A74" w:rsidP="0DE75243">
            <w:pPr>
              <w:jc w:val="center"/>
              <w:rPr>
                <w:color w:val="000000" w:themeColor="text1"/>
                <w:szCs w:val="22"/>
              </w:rPr>
            </w:pPr>
            <w:r w:rsidRPr="0B39EA46">
              <w:rPr>
                <w:color w:val="000000" w:themeColor="text1"/>
                <w:szCs w:val="22"/>
              </w:rPr>
              <w:t>4</w:t>
            </w:r>
          </w:p>
        </w:tc>
        <w:tc>
          <w:tcPr>
            <w:tcW w:w="992" w:type="dxa"/>
            <w:tcMar>
              <w:top w:w="15" w:type="dxa"/>
              <w:left w:w="15" w:type="dxa"/>
              <w:right w:w="15" w:type="dxa"/>
            </w:tcMar>
            <w:vAlign w:val="center"/>
          </w:tcPr>
          <w:p w14:paraId="0E847AB5" w14:textId="43C6548A" w:rsidR="308F0B0E" w:rsidRDefault="53474A74" w:rsidP="0DE75243">
            <w:pPr>
              <w:jc w:val="center"/>
              <w:rPr>
                <w:color w:val="000000" w:themeColor="text1"/>
                <w:szCs w:val="22"/>
              </w:rPr>
            </w:pPr>
            <w:r w:rsidRPr="03D27F5F">
              <w:rPr>
                <w:color w:val="000000" w:themeColor="text1"/>
                <w:szCs w:val="22"/>
              </w:rPr>
              <w:t>0</w:t>
            </w:r>
            <w:r w:rsidRPr="0B39EA46">
              <w:rPr>
                <w:color w:val="000000" w:themeColor="text1"/>
                <w:szCs w:val="22"/>
              </w:rPr>
              <w:t>.87</w:t>
            </w:r>
          </w:p>
        </w:tc>
        <w:tc>
          <w:tcPr>
            <w:tcW w:w="709" w:type="dxa"/>
            <w:tcMar>
              <w:top w:w="15" w:type="dxa"/>
              <w:left w:w="15" w:type="dxa"/>
              <w:right w:w="15" w:type="dxa"/>
            </w:tcMar>
            <w:vAlign w:val="center"/>
          </w:tcPr>
          <w:p w14:paraId="708970AE" w14:textId="36980483" w:rsidR="308F0B0E" w:rsidRDefault="014BC301" w:rsidP="0DE75243">
            <w:pPr>
              <w:jc w:val="center"/>
              <w:rPr>
                <w:color w:val="000000" w:themeColor="text1"/>
                <w:szCs w:val="22"/>
              </w:rPr>
            </w:pPr>
            <w:r w:rsidRPr="5C78F555">
              <w:rPr>
                <w:color w:val="000000" w:themeColor="text1"/>
                <w:szCs w:val="22"/>
              </w:rPr>
              <w:t>3.48</w:t>
            </w:r>
          </w:p>
        </w:tc>
      </w:tr>
      <w:tr w:rsidR="004A0497" w14:paraId="5FA419E8" w14:textId="77777777" w:rsidTr="0007650F">
        <w:trPr>
          <w:trHeight w:val="300"/>
          <w:jc w:val="center"/>
        </w:trPr>
        <w:tc>
          <w:tcPr>
            <w:tcW w:w="1415" w:type="dxa"/>
            <w:gridSpan w:val="2"/>
            <w:shd w:val="clear" w:color="auto" w:fill="FFFFFF" w:themeFill="background1"/>
            <w:tcMar>
              <w:top w:w="15" w:type="dxa"/>
              <w:left w:w="15" w:type="dxa"/>
              <w:right w:w="15" w:type="dxa"/>
            </w:tcMar>
            <w:vAlign w:val="center"/>
          </w:tcPr>
          <w:p w14:paraId="0002679E" w14:textId="78007E07" w:rsidR="77F6E8FE" w:rsidRDefault="1B9AAB99" w:rsidP="0DE75243">
            <w:pPr>
              <w:jc w:val="center"/>
              <w:rPr>
                <w:color w:val="000000" w:themeColor="text1"/>
                <w:szCs w:val="22"/>
              </w:rPr>
            </w:pPr>
            <w:r w:rsidRPr="10BD4D88">
              <w:rPr>
                <w:color w:val="000000" w:themeColor="text1"/>
                <w:szCs w:val="22"/>
              </w:rPr>
              <w:t xml:space="preserve">Printer </w:t>
            </w:r>
            <w:r w:rsidR="2294E09D" w:rsidRPr="10BD4D88">
              <w:rPr>
                <w:color w:val="000000" w:themeColor="text1"/>
                <w:szCs w:val="22"/>
              </w:rPr>
              <w:t>Design</w:t>
            </w:r>
          </w:p>
        </w:tc>
        <w:tc>
          <w:tcPr>
            <w:tcW w:w="1417" w:type="dxa"/>
            <w:tcMar>
              <w:top w:w="15" w:type="dxa"/>
              <w:left w:w="15" w:type="dxa"/>
              <w:right w:w="15" w:type="dxa"/>
            </w:tcMar>
            <w:vAlign w:val="center"/>
          </w:tcPr>
          <w:p w14:paraId="4A08724D" w14:textId="0098CEEF" w:rsidR="77F6E8FE" w:rsidRDefault="0C7A3E50" w:rsidP="0DE75243">
            <w:pPr>
              <w:jc w:val="center"/>
              <w:rPr>
                <w:color w:val="000000" w:themeColor="text1"/>
                <w:szCs w:val="22"/>
              </w:rPr>
            </w:pPr>
            <w:r w:rsidRPr="3DB1D416">
              <w:rPr>
                <w:color w:val="000000" w:themeColor="text1"/>
                <w:szCs w:val="22"/>
              </w:rPr>
              <w:t>10pcs/lot Steel Ball Bearings</w:t>
            </w:r>
          </w:p>
        </w:tc>
        <w:tc>
          <w:tcPr>
            <w:tcW w:w="1276" w:type="dxa"/>
            <w:tcMar>
              <w:top w:w="15" w:type="dxa"/>
              <w:left w:w="15" w:type="dxa"/>
              <w:right w:w="15" w:type="dxa"/>
            </w:tcMar>
            <w:vAlign w:val="center"/>
          </w:tcPr>
          <w:p w14:paraId="57E9E617" w14:textId="2B1D999A" w:rsidR="77F6E8FE" w:rsidRDefault="77F6E8FE" w:rsidP="0DE75243">
            <w:pPr>
              <w:jc w:val="center"/>
              <w:rPr>
                <w:color w:val="000000" w:themeColor="text1"/>
                <w:szCs w:val="22"/>
              </w:rPr>
            </w:pPr>
            <w:r w:rsidRPr="10BD4D88">
              <w:rPr>
                <w:color w:val="000000" w:themeColor="text1"/>
                <w:szCs w:val="22"/>
              </w:rPr>
              <w:t>Amazon</w:t>
            </w:r>
          </w:p>
        </w:tc>
        <w:tc>
          <w:tcPr>
            <w:tcW w:w="2410" w:type="dxa"/>
            <w:gridSpan w:val="2"/>
            <w:shd w:val="clear" w:color="auto" w:fill="FFFFFF" w:themeFill="background1"/>
            <w:tcMar>
              <w:top w:w="15" w:type="dxa"/>
              <w:left w:w="15" w:type="dxa"/>
              <w:right w:w="15" w:type="dxa"/>
            </w:tcMar>
            <w:vAlign w:val="center"/>
          </w:tcPr>
          <w:p w14:paraId="6E7C47C4" w14:textId="676774A7" w:rsidR="77F6E8FE" w:rsidRDefault="77F6E8FE" w:rsidP="0DE75243">
            <w:pPr>
              <w:jc w:val="center"/>
              <w:rPr>
                <w:szCs w:val="22"/>
              </w:rPr>
            </w:pPr>
            <w:hyperlink r:id="rId66">
              <w:r w:rsidRPr="10BD4D88">
                <w:rPr>
                  <w:rStyle w:val="Hyperlink"/>
                  <w:szCs w:val="22"/>
                </w:rPr>
                <w:t xml:space="preserve"> 10pcs/lot Steel Ball Bearings 10mm K800 M4 Threaded Rod End </w:t>
              </w:r>
              <w:proofErr w:type="gramStart"/>
              <w:r w:rsidRPr="10BD4D88">
                <w:rPr>
                  <w:rStyle w:val="Hyperlink"/>
                  <w:szCs w:val="22"/>
                </w:rPr>
                <w:t>For</w:t>
              </w:r>
              <w:proofErr w:type="gramEnd"/>
              <w:r w:rsidRPr="10BD4D88">
                <w:rPr>
                  <w:rStyle w:val="Hyperlink"/>
                  <w:szCs w:val="22"/>
                </w:rPr>
                <w:t xml:space="preserve"> </w:t>
              </w:r>
              <w:proofErr w:type="spellStart"/>
              <w:r w:rsidRPr="10BD4D88">
                <w:rPr>
                  <w:rStyle w:val="Hyperlink"/>
                  <w:szCs w:val="22"/>
                </w:rPr>
                <w:t>Reprap</w:t>
              </w:r>
              <w:proofErr w:type="spellEnd"/>
              <w:r w:rsidRPr="10BD4D88">
                <w:rPr>
                  <w:rStyle w:val="Hyperlink"/>
                  <w:szCs w:val="22"/>
                </w:rPr>
                <w:t xml:space="preserve"> Delta Kossel Magnetic Joints 3D Printer Parts </w:t>
              </w:r>
              <w:proofErr w:type="gramStart"/>
              <w:r w:rsidRPr="10BD4D88">
                <w:rPr>
                  <w:rStyle w:val="Hyperlink"/>
                  <w:szCs w:val="22"/>
                </w:rPr>
                <w:t>distinctive :</w:t>
              </w:r>
              <w:proofErr w:type="gramEnd"/>
              <w:r w:rsidRPr="10BD4D88">
                <w:rPr>
                  <w:rStyle w:val="Hyperlink"/>
                  <w:szCs w:val="22"/>
                </w:rPr>
                <w:t xml:space="preserve"> Amazon.co.uk: Business, Industry &amp; Science</w:t>
              </w:r>
            </w:hyperlink>
          </w:p>
        </w:tc>
        <w:tc>
          <w:tcPr>
            <w:tcW w:w="1276" w:type="dxa"/>
            <w:tcMar>
              <w:top w:w="15" w:type="dxa"/>
              <w:left w:w="15" w:type="dxa"/>
              <w:right w:w="15" w:type="dxa"/>
            </w:tcMar>
            <w:vAlign w:val="center"/>
          </w:tcPr>
          <w:p w14:paraId="2EE2E129" w14:textId="21BFDB05" w:rsidR="77F6E8FE" w:rsidRDefault="77F6E8FE" w:rsidP="0DE75243">
            <w:pPr>
              <w:jc w:val="center"/>
              <w:rPr>
                <w:color w:val="000000" w:themeColor="text1"/>
                <w:szCs w:val="22"/>
              </w:rPr>
            </w:pPr>
            <w:r w:rsidRPr="10BD4D88">
              <w:rPr>
                <w:color w:val="000000" w:themeColor="text1"/>
                <w:szCs w:val="22"/>
              </w:rPr>
              <w:t>1</w:t>
            </w:r>
          </w:p>
        </w:tc>
        <w:tc>
          <w:tcPr>
            <w:tcW w:w="992" w:type="dxa"/>
            <w:tcMar>
              <w:top w:w="15" w:type="dxa"/>
              <w:left w:w="15" w:type="dxa"/>
              <w:right w:w="15" w:type="dxa"/>
            </w:tcMar>
            <w:vAlign w:val="center"/>
          </w:tcPr>
          <w:p w14:paraId="72B14A6D" w14:textId="10DE3074" w:rsidR="77F6E8FE" w:rsidRDefault="77F6E8FE" w:rsidP="0DE75243">
            <w:pPr>
              <w:jc w:val="center"/>
              <w:rPr>
                <w:color w:val="000000" w:themeColor="text1"/>
                <w:szCs w:val="22"/>
              </w:rPr>
            </w:pPr>
            <w:r w:rsidRPr="10BD4D88">
              <w:rPr>
                <w:color w:val="000000" w:themeColor="text1"/>
                <w:szCs w:val="22"/>
              </w:rPr>
              <w:t>15.36</w:t>
            </w:r>
          </w:p>
        </w:tc>
        <w:tc>
          <w:tcPr>
            <w:tcW w:w="709" w:type="dxa"/>
            <w:tcMar>
              <w:top w:w="15" w:type="dxa"/>
              <w:left w:w="15" w:type="dxa"/>
              <w:right w:w="15" w:type="dxa"/>
            </w:tcMar>
            <w:vAlign w:val="center"/>
          </w:tcPr>
          <w:p w14:paraId="71E0AA0B" w14:textId="697EDA20" w:rsidR="77F6E8FE" w:rsidRDefault="77F6E8FE" w:rsidP="0DE75243">
            <w:pPr>
              <w:jc w:val="center"/>
              <w:rPr>
                <w:color w:val="000000" w:themeColor="text1"/>
                <w:szCs w:val="22"/>
              </w:rPr>
            </w:pPr>
            <w:r w:rsidRPr="10BD4D88">
              <w:rPr>
                <w:color w:val="000000" w:themeColor="text1"/>
                <w:szCs w:val="22"/>
              </w:rPr>
              <w:t>15.36</w:t>
            </w:r>
          </w:p>
        </w:tc>
      </w:tr>
      <w:tr w:rsidR="77F6E8FE" w14:paraId="0CC9A0F3" w14:textId="77777777" w:rsidTr="0007650F">
        <w:trPr>
          <w:trHeight w:val="300"/>
          <w:jc w:val="center"/>
        </w:trPr>
        <w:tc>
          <w:tcPr>
            <w:tcW w:w="1415" w:type="dxa"/>
            <w:gridSpan w:val="2"/>
            <w:tcMar>
              <w:top w:w="15" w:type="dxa"/>
              <w:left w:w="15" w:type="dxa"/>
              <w:right w:w="15" w:type="dxa"/>
            </w:tcMar>
            <w:vAlign w:val="center"/>
          </w:tcPr>
          <w:p w14:paraId="54363B37" w14:textId="15EFA120" w:rsidR="77F6E8FE" w:rsidRDefault="0C7F7B58" w:rsidP="0DE75243">
            <w:pPr>
              <w:jc w:val="center"/>
              <w:rPr>
                <w:color w:val="000000" w:themeColor="text1"/>
                <w:szCs w:val="22"/>
              </w:rPr>
            </w:pPr>
            <w:r w:rsidRPr="10BD4D88">
              <w:rPr>
                <w:color w:val="000000" w:themeColor="text1"/>
                <w:szCs w:val="22"/>
              </w:rPr>
              <w:t xml:space="preserve">Printer </w:t>
            </w:r>
            <w:r w:rsidR="5252FF59" w:rsidRPr="10BD4D88">
              <w:rPr>
                <w:color w:val="000000" w:themeColor="text1"/>
                <w:szCs w:val="22"/>
              </w:rPr>
              <w:t>Design</w:t>
            </w:r>
          </w:p>
        </w:tc>
        <w:tc>
          <w:tcPr>
            <w:tcW w:w="1417" w:type="dxa"/>
            <w:tcMar>
              <w:top w:w="15" w:type="dxa"/>
              <w:left w:w="15" w:type="dxa"/>
              <w:right w:w="15" w:type="dxa"/>
            </w:tcMar>
            <w:vAlign w:val="center"/>
          </w:tcPr>
          <w:p w14:paraId="4DB29076" w14:textId="014765EB" w:rsidR="77F6E8FE" w:rsidRDefault="77F6E8FE" w:rsidP="0DE75243">
            <w:pPr>
              <w:jc w:val="center"/>
              <w:rPr>
                <w:color w:val="000000" w:themeColor="text1"/>
                <w:szCs w:val="22"/>
              </w:rPr>
            </w:pPr>
            <w:r w:rsidRPr="10BD4D88">
              <w:rPr>
                <w:color w:val="000000" w:themeColor="text1"/>
                <w:szCs w:val="22"/>
              </w:rPr>
              <w:t>JD Multi Metals - Aluminium Sheet Plate 1mm Thick - Various Sizes, Aluminium, 300mm x 300mm</w:t>
            </w:r>
          </w:p>
        </w:tc>
        <w:tc>
          <w:tcPr>
            <w:tcW w:w="1276" w:type="dxa"/>
            <w:tcMar>
              <w:top w:w="15" w:type="dxa"/>
              <w:left w:w="15" w:type="dxa"/>
              <w:right w:w="15" w:type="dxa"/>
            </w:tcMar>
            <w:vAlign w:val="center"/>
          </w:tcPr>
          <w:p w14:paraId="20F2D5D6" w14:textId="299A74E2" w:rsidR="77F6E8FE" w:rsidRDefault="77F6E8FE" w:rsidP="0DE75243">
            <w:pPr>
              <w:jc w:val="center"/>
              <w:rPr>
                <w:color w:val="000000" w:themeColor="text1"/>
                <w:szCs w:val="22"/>
              </w:rPr>
            </w:pPr>
            <w:r w:rsidRPr="10BD4D88">
              <w:rPr>
                <w:color w:val="000000" w:themeColor="text1"/>
                <w:szCs w:val="22"/>
              </w:rPr>
              <w:t>Amazon</w:t>
            </w:r>
          </w:p>
        </w:tc>
        <w:tc>
          <w:tcPr>
            <w:tcW w:w="2410" w:type="dxa"/>
            <w:gridSpan w:val="2"/>
            <w:tcMar>
              <w:top w:w="15" w:type="dxa"/>
              <w:left w:w="15" w:type="dxa"/>
              <w:right w:w="15" w:type="dxa"/>
            </w:tcMar>
            <w:vAlign w:val="center"/>
          </w:tcPr>
          <w:p w14:paraId="2C8406F6" w14:textId="446BCE37" w:rsidR="77F6E8FE" w:rsidRDefault="77F6E8FE" w:rsidP="0DE75243">
            <w:pPr>
              <w:jc w:val="center"/>
              <w:rPr>
                <w:szCs w:val="22"/>
              </w:rPr>
            </w:pPr>
            <w:hyperlink r:id="rId67">
              <w:r w:rsidRPr="10BD4D88">
                <w:rPr>
                  <w:rStyle w:val="Hyperlink"/>
                  <w:szCs w:val="22"/>
                </w:rPr>
                <w:t xml:space="preserve"> JD Multi Metals - Aluminium Sheet Plate 1mm Thick - Various Sizes, Aluminium, 300mm x 300</w:t>
              </w:r>
              <w:proofErr w:type="gramStart"/>
              <w:r w:rsidRPr="10BD4D88">
                <w:rPr>
                  <w:rStyle w:val="Hyperlink"/>
                  <w:szCs w:val="22"/>
                </w:rPr>
                <w:t>mm :</w:t>
              </w:r>
              <w:proofErr w:type="gramEnd"/>
              <w:r w:rsidRPr="10BD4D88">
                <w:rPr>
                  <w:rStyle w:val="Hyperlink"/>
                  <w:szCs w:val="22"/>
                </w:rPr>
                <w:t xml:space="preserve"> Amazon.co.uk: Business, Industry &amp; Science</w:t>
              </w:r>
            </w:hyperlink>
          </w:p>
        </w:tc>
        <w:tc>
          <w:tcPr>
            <w:tcW w:w="1276" w:type="dxa"/>
            <w:tcMar>
              <w:top w:w="15" w:type="dxa"/>
              <w:left w:w="15" w:type="dxa"/>
              <w:right w:w="15" w:type="dxa"/>
            </w:tcMar>
            <w:vAlign w:val="center"/>
          </w:tcPr>
          <w:p w14:paraId="623D3E02" w14:textId="03DDFE22" w:rsidR="77F6E8FE" w:rsidRDefault="77F6E8FE" w:rsidP="0DE75243">
            <w:pPr>
              <w:jc w:val="center"/>
              <w:rPr>
                <w:color w:val="000000" w:themeColor="text1"/>
                <w:szCs w:val="22"/>
              </w:rPr>
            </w:pPr>
            <w:r w:rsidRPr="10BD4D88">
              <w:rPr>
                <w:color w:val="000000" w:themeColor="text1"/>
                <w:szCs w:val="22"/>
              </w:rPr>
              <w:t>1</w:t>
            </w:r>
          </w:p>
        </w:tc>
        <w:tc>
          <w:tcPr>
            <w:tcW w:w="992" w:type="dxa"/>
            <w:tcMar>
              <w:top w:w="15" w:type="dxa"/>
              <w:left w:w="15" w:type="dxa"/>
              <w:right w:w="15" w:type="dxa"/>
            </w:tcMar>
            <w:vAlign w:val="center"/>
          </w:tcPr>
          <w:p w14:paraId="04505610" w14:textId="407D20AE" w:rsidR="77F6E8FE" w:rsidRDefault="77F6E8FE" w:rsidP="0DE75243">
            <w:pPr>
              <w:jc w:val="center"/>
              <w:rPr>
                <w:color w:val="000000" w:themeColor="text1"/>
                <w:szCs w:val="22"/>
              </w:rPr>
            </w:pPr>
            <w:r w:rsidRPr="10BD4D88">
              <w:rPr>
                <w:color w:val="000000" w:themeColor="text1"/>
                <w:szCs w:val="22"/>
              </w:rPr>
              <w:t>10.99</w:t>
            </w:r>
          </w:p>
        </w:tc>
        <w:tc>
          <w:tcPr>
            <w:tcW w:w="709" w:type="dxa"/>
            <w:tcMar>
              <w:top w:w="15" w:type="dxa"/>
              <w:left w:w="15" w:type="dxa"/>
              <w:right w:w="15" w:type="dxa"/>
            </w:tcMar>
            <w:vAlign w:val="center"/>
          </w:tcPr>
          <w:p w14:paraId="2A7EC58F" w14:textId="3FC8A22E" w:rsidR="77F6E8FE" w:rsidRDefault="77F6E8FE" w:rsidP="0DE75243">
            <w:pPr>
              <w:jc w:val="center"/>
              <w:rPr>
                <w:color w:val="000000" w:themeColor="text1"/>
                <w:szCs w:val="22"/>
              </w:rPr>
            </w:pPr>
            <w:r w:rsidRPr="10BD4D88">
              <w:rPr>
                <w:color w:val="000000" w:themeColor="text1"/>
                <w:szCs w:val="22"/>
              </w:rPr>
              <w:t>10.99</w:t>
            </w:r>
          </w:p>
        </w:tc>
      </w:tr>
      <w:tr w:rsidR="0E13D01E" w14:paraId="3E277235" w14:textId="77777777" w:rsidTr="00AD0132">
        <w:trPr>
          <w:trHeight w:val="300"/>
          <w:jc w:val="center"/>
        </w:trPr>
        <w:tc>
          <w:tcPr>
            <w:tcW w:w="404" w:type="dxa"/>
            <w:tcMar>
              <w:top w:w="15" w:type="dxa"/>
              <w:left w:w="15" w:type="dxa"/>
              <w:right w:w="15" w:type="dxa"/>
            </w:tcMar>
            <w:vAlign w:val="bottom"/>
          </w:tcPr>
          <w:p w14:paraId="3F6F23C6" w14:textId="1B237203" w:rsidR="024C38DC" w:rsidRDefault="024C38DC" w:rsidP="0DE75243">
            <w:pPr>
              <w:jc w:val="center"/>
              <w:rPr>
                <w:color w:val="000000" w:themeColor="text1"/>
                <w:szCs w:val="22"/>
              </w:rPr>
            </w:pPr>
            <w:r w:rsidRPr="689F53D9">
              <w:rPr>
                <w:color w:val="000000" w:themeColor="text1"/>
                <w:szCs w:val="22"/>
              </w:rPr>
              <w:t xml:space="preserve">Printer </w:t>
            </w:r>
            <w:r w:rsidRPr="689F53D9">
              <w:rPr>
                <w:color w:val="000000" w:themeColor="text1"/>
                <w:szCs w:val="22"/>
              </w:rPr>
              <w:lastRenderedPageBreak/>
              <w:t>Design</w:t>
            </w:r>
          </w:p>
        </w:tc>
        <w:tc>
          <w:tcPr>
            <w:tcW w:w="1011" w:type="dxa"/>
            <w:tcMar>
              <w:top w:w="15" w:type="dxa"/>
              <w:left w:w="15" w:type="dxa"/>
              <w:right w:w="15" w:type="dxa"/>
            </w:tcMar>
            <w:vAlign w:val="center"/>
          </w:tcPr>
          <w:p w14:paraId="7A3BF000" w14:textId="7AE142C6" w:rsidR="0E13D01E" w:rsidRDefault="024C38DC" w:rsidP="0DE75243">
            <w:pPr>
              <w:jc w:val="center"/>
            </w:pPr>
            <w:r w:rsidRPr="3344E052">
              <w:rPr>
                <w:rFonts w:ascii="Aptos" w:eastAsia="Aptos" w:hAnsi="Aptos" w:cs="Aptos"/>
                <w:color w:val="000000" w:themeColor="text1"/>
                <w:szCs w:val="22"/>
              </w:rPr>
              <w:lastRenderedPageBreak/>
              <w:t>Pronto Direct Neody</w:t>
            </w:r>
            <w:r w:rsidRPr="3344E052">
              <w:rPr>
                <w:rFonts w:ascii="Aptos" w:eastAsia="Aptos" w:hAnsi="Aptos" w:cs="Aptos"/>
                <w:color w:val="000000" w:themeColor="text1"/>
                <w:szCs w:val="22"/>
              </w:rPr>
              <w:lastRenderedPageBreak/>
              <w:t>mium Countersunk Ring Magnets</w:t>
            </w:r>
          </w:p>
        </w:tc>
        <w:tc>
          <w:tcPr>
            <w:tcW w:w="3519" w:type="dxa"/>
            <w:tcMar>
              <w:top w:w="15" w:type="dxa"/>
              <w:left w:w="15" w:type="dxa"/>
              <w:right w:w="15" w:type="dxa"/>
            </w:tcMar>
            <w:vAlign w:val="center"/>
          </w:tcPr>
          <w:p w14:paraId="6E9E81A2" w14:textId="2DAAF142" w:rsidR="0E13D01E" w:rsidRDefault="024C38DC" w:rsidP="0DE75243">
            <w:pPr>
              <w:jc w:val="center"/>
              <w:rPr>
                <w:szCs w:val="22"/>
              </w:rPr>
            </w:pPr>
            <w:r w:rsidRPr="67713A14">
              <w:rPr>
                <w:rFonts w:ascii="Aptos" w:eastAsia="Aptos" w:hAnsi="Aptos" w:cs="Aptos"/>
                <w:color w:val="000000" w:themeColor="text1"/>
                <w:szCs w:val="22"/>
              </w:rPr>
              <w:lastRenderedPageBreak/>
              <w:t>Amazon</w:t>
            </w:r>
          </w:p>
        </w:tc>
        <w:tc>
          <w:tcPr>
            <w:tcW w:w="1960" w:type="dxa"/>
            <w:gridSpan w:val="2"/>
            <w:tcMar>
              <w:top w:w="15" w:type="dxa"/>
              <w:left w:w="15" w:type="dxa"/>
              <w:right w:w="15" w:type="dxa"/>
            </w:tcMar>
            <w:vAlign w:val="center"/>
          </w:tcPr>
          <w:p w14:paraId="460AE772" w14:textId="52E6F1D1" w:rsidR="0E13D01E" w:rsidRDefault="024C38DC" w:rsidP="0DE75243">
            <w:pPr>
              <w:jc w:val="center"/>
              <w:rPr>
                <w:szCs w:val="22"/>
              </w:rPr>
            </w:pPr>
            <w:hyperlink r:id="rId68">
              <w:r w:rsidRPr="0C737B23">
                <w:rPr>
                  <w:rStyle w:val="Hyperlink"/>
                  <w:rFonts w:ascii="Aptos" w:eastAsia="Aptos" w:hAnsi="Aptos" w:cs="Aptos"/>
                  <w:szCs w:val="22"/>
                </w:rPr>
                <w:t>https://amzn.eu/d/a7Wm8J5</w:t>
              </w:r>
            </w:hyperlink>
          </w:p>
        </w:tc>
        <w:tc>
          <w:tcPr>
            <w:tcW w:w="50" w:type="dxa"/>
            <w:tcMar>
              <w:top w:w="15" w:type="dxa"/>
              <w:left w:w="15" w:type="dxa"/>
              <w:right w:w="15" w:type="dxa"/>
            </w:tcMar>
            <w:vAlign w:val="bottom"/>
          </w:tcPr>
          <w:p w14:paraId="7B5667A9" w14:textId="3BFD29C2" w:rsidR="024C38DC" w:rsidRDefault="024C38DC" w:rsidP="0DE75243">
            <w:pPr>
              <w:jc w:val="center"/>
              <w:rPr>
                <w:color w:val="000000" w:themeColor="text1"/>
                <w:szCs w:val="22"/>
              </w:rPr>
            </w:pPr>
            <w:r w:rsidRPr="753373A1">
              <w:rPr>
                <w:color w:val="000000" w:themeColor="text1"/>
                <w:szCs w:val="22"/>
              </w:rPr>
              <w:t>1</w:t>
            </w:r>
          </w:p>
          <w:p w14:paraId="0D2DE198" w14:textId="218ABCAE" w:rsidR="0E13D01E" w:rsidRDefault="0E13D01E" w:rsidP="0DE75243">
            <w:pPr>
              <w:jc w:val="center"/>
              <w:rPr>
                <w:color w:val="000000" w:themeColor="text1"/>
                <w:szCs w:val="22"/>
              </w:rPr>
            </w:pPr>
          </w:p>
        </w:tc>
        <w:tc>
          <w:tcPr>
            <w:tcW w:w="850" w:type="dxa"/>
            <w:tcMar>
              <w:top w:w="15" w:type="dxa"/>
              <w:left w:w="15" w:type="dxa"/>
              <w:right w:w="15" w:type="dxa"/>
            </w:tcMar>
            <w:vAlign w:val="center"/>
          </w:tcPr>
          <w:p w14:paraId="4750A099" w14:textId="74B5BDA3" w:rsidR="0E13D01E" w:rsidRDefault="024C38DC" w:rsidP="0DE75243">
            <w:pPr>
              <w:jc w:val="center"/>
              <w:rPr>
                <w:color w:val="000000" w:themeColor="text1"/>
                <w:szCs w:val="22"/>
              </w:rPr>
            </w:pPr>
            <w:r w:rsidRPr="753373A1">
              <w:rPr>
                <w:color w:val="000000" w:themeColor="text1"/>
                <w:szCs w:val="22"/>
              </w:rPr>
              <w:t>3.99</w:t>
            </w:r>
          </w:p>
        </w:tc>
        <w:tc>
          <w:tcPr>
            <w:tcW w:w="1701" w:type="dxa"/>
            <w:gridSpan w:val="2"/>
            <w:tcMar>
              <w:top w:w="15" w:type="dxa"/>
              <w:left w:w="15" w:type="dxa"/>
              <w:right w:w="15" w:type="dxa"/>
            </w:tcMar>
            <w:vAlign w:val="center"/>
          </w:tcPr>
          <w:p w14:paraId="4165404C" w14:textId="22AFEE16" w:rsidR="0E13D01E" w:rsidRDefault="024C38DC" w:rsidP="0DE75243">
            <w:pPr>
              <w:jc w:val="center"/>
              <w:rPr>
                <w:color w:val="000000" w:themeColor="text1"/>
                <w:szCs w:val="22"/>
              </w:rPr>
            </w:pPr>
            <w:r w:rsidRPr="753373A1">
              <w:rPr>
                <w:color w:val="000000" w:themeColor="text1"/>
                <w:szCs w:val="22"/>
              </w:rPr>
              <w:t>3.99</w:t>
            </w:r>
          </w:p>
        </w:tc>
      </w:tr>
      <w:tr w:rsidR="59B81637" w14:paraId="072E3F2A" w14:textId="77777777" w:rsidTr="00AD0132">
        <w:trPr>
          <w:trHeight w:val="300"/>
          <w:jc w:val="center"/>
        </w:trPr>
        <w:tc>
          <w:tcPr>
            <w:tcW w:w="404" w:type="dxa"/>
            <w:tcMar>
              <w:top w:w="15" w:type="dxa"/>
              <w:left w:w="15" w:type="dxa"/>
              <w:right w:w="15" w:type="dxa"/>
            </w:tcMar>
            <w:vAlign w:val="bottom"/>
          </w:tcPr>
          <w:p w14:paraId="428A2FB6" w14:textId="5A9182AF" w:rsidR="4858366A" w:rsidRDefault="4858366A" w:rsidP="0DE75243">
            <w:pPr>
              <w:jc w:val="center"/>
              <w:rPr>
                <w:color w:val="000000" w:themeColor="text1"/>
                <w:szCs w:val="22"/>
              </w:rPr>
            </w:pPr>
            <w:r w:rsidRPr="59B81637">
              <w:rPr>
                <w:color w:val="000000" w:themeColor="text1"/>
                <w:szCs w:val="22"/>
              </w:rPr>
              <w:t>Printer Design</w:t>
            </w:r>
          </w:p>
        </w:tc>
        <w:tc>
          <w:tcPr>
            <w:tcW w:w="1011" w:type="dxa"/>
            <w:tcMar>
              <w:top w:w="15" w:type="dxa"/>
              <w:left w:w="15" w:type="dxa"/>
              <w:right w:w="15" w:type="dxa"/>
            </w:tcMar>
            <w:vAlign w:val="center"/>
          </w:tcPr>
          <w:p w14:paraId="3C0F7B99" w14:textId="46E9B7F0" w:rsidR="59B81637" w:rsidRDefault="05E5027E" w:rsidP="0DE75243">
            <w:pPr>
              <w:jc w:val="center"/>
              <w:rPr>
                <w:rFonts w:ascii="Aptos" w:eastAsia="Aptos" w:hAnsi="Aptos" w:cs="Aptos"/>
                <w:szCs w:val="22"/>
              </w:rPr>
            </w:pPr>
            <w:r w:rsidRPr="3E1CFFEC">
              <w:rPr>
                <w:rFonts w:ascii="Aptos" w:eastAsia="Aptos" w:hAnsi="Aptos" w:cs="Aptos"/>
                <w:color w:val="000000" w:themeColor="text1"/>
                <w:szCs w:val="22"/>
              </w:rPr>
              <w:t xml:space="preserve">2Pin DC 12V Small Cooling Fan </w:t>
            </w:r>
            <w:proofErr w:type="gramStart"/>
            <w:r w:rsidRPr="3E1CFFEC">
              <w:rPr>
                <w:rFonts w:ascii="Aptos" w:eastAsia="Aptos" w:hAnsi="Aptos" w:cs="Aptos"/>
                <w:color w:val="000000" w:themeColor="text1"/>
                <w:szCs w:val="22"/>
              </w:rPr>
              <w:t>With</w:t>
            </w:r>
            <w:proofErr w:type="gramEnd"/>
            <w:r w:rsidRPr="3E1CFFEC">
              <w:rPr>
                <w:rFonts w:ascii="Aptos" w:eastAsia="Aptos" w:hAnsi="Aptos" w:cs="Aptos"/>
                <w:color w:val="000000" w:themeColor="text1"/>
                <w:szCs w:val="22"/>
              </w:rPr>
              <w:t xml:space="preserve"> Wires</w:t>
            </w:r>
          </w:p>
        </w:tc>
        <w:tc>
          <w:tcPr>
            <w:tcW w:w="3519" w:type="dxa"/>
            <w:tcMar>
              <w:top w:w="15" w:type="dxa"/>
              <w:left w:w="15" w:type="dxa"/>
              <w:right w:w="15" w:type="dxa"/>
            </w:tcMar>
            <w:vAlign w:val="center"/>
          </w:tcPr>
          <w:p w14:paraId="7AC0AADD" w14:textId="2DB49638" w:rsidR="59B81637" w:rsidRDefault="05E5027E" w:rsidP="0DE75243">
            <w:pPr>
              <w:jc w:val="center"/>
              <w:rPr>
                <w:rFonts w:ascii="Aptos" w:eastAsia="Aptos" w:hAnsi="Aptos" w:cs="Aptos"/>
                <w:color w:val="000000" w:themeColor="text1"/>
                <w:szCs w:val="22"/>
              </w:rPr>
            </w:pPr>
            <w:r w:rsidRPr="52A6BA42">
              <w:rPr>
                <w:rFonts w:ascii="Aptos" w:eastAsia="Aptos" w:hAnsi="Aptos" w:cs="Aptos"/>
                <w:color w:val="000000" w:themeColor="text1"/>
                <w:szCs w:val="22"/>
              </w:rPr>
              <w:t>Amazon</w:t>
            </w:r>
          </w:p>
        </w:tc>
        <w:tc>
          <w:tcPr>
            <w:tcW w:w="1960" w:type="dxa"/>
            <w:gridSpan w:val="2"/>
            <w:tcMar>
              <w:top w:w="15" w:type="dxa"/>
              <w:left w:w="15" w:type="dxa"/>
              <w:right w:w="15" w:type="dxa"/>
            </w:tcMar>
            <w:vAlign w:val="center"/>
          </w:tcPr>
          <w:p w14:paraId="62AD153D" w14:textId="726E3539" w:rsidR="59B81637" w:rsidRDefault="05E5027E" w:rsidP="0DE75243">
            <w:pPr>
              <w:jc w:val="center"/>
              <w:rPr>
                <w:rFonts w:ascii="Aptos" w:eastAsia="Aptos" w:hAnsi="Aptos" w:cs="Aptos"/>
                <w:szCs w:val="22"/>
              </w:rPr>
            </w:pPr>
            <w:hyperlink r:id="rId69">
              <w:r w:rsidRPr="52A6BA42">
                <w:rPr>
                  <w:rStyle w:val="Hyperlink"/>
                  <w:rFonts w:ascii="Aptos" w:eastAsia="Aptos" w:hAnsi="Aptos" w:cs="Aptos"/>
                  <w:szCs w:val="22"/>
                </w:rPr>
                <w:t>https://amzn.eu/d/c5gn8P9</w:t>
              </w:r>
            </w:hyperlink>
          </w:p>
        </w:tc>
        <w:tc>
          <w:tcPr>
            <w:tcW w:w="50" w:type="dxa"/>
            <w:tcMar>
              <w:top w:w="15" w:type="dxa"/>
              <w:left w:w="15" w:type="dxa"/>
              <w:right w:w="15" w:type="dxa"/>
            </w:tcMar>
            <w:vAlign w:val="bottom"/>
          </w:tcPr>
          <w:p w14:paraId="39107DE8" w14:textId="45110241" w:rsidR="59B81637" w:rsidRDefault="05E5027E" w:rsidP="0DE75243">
            <w:pPr>
              <w:jc w:val="center"/>
              <w:rPr>
                <w:color w:val="000000" w:themeColor="text1"/>
                <w:szCs w:val="22"/>
              </w:rPr>
            </w:pPr>
            <w:r w:rsidRPr="4D1E69AA">
              <w:rPr>
                <w:color w:val="000000" w:themeColor="text1"/>
                <w:szCs w:val="22"/>
              </w:rPr>
              <w:t>1</w:t>
            </w:r>
          </w:p>
        </w:tc>
        <w:tc>
          <w:tcPr>
            <w:tcW w:w="850" w:type="dxa"/>
            <w:tcMar>
              <w:top w:w="15" w:type="dxa"/>
              <w:left w:w="15" w:type="dxa"/>
              <w:right w:w="15" w:type="dxa"/>
            </w:tcMar>
            <w:vAlign w:val="center"/>
          </w:tcPr>
          <w:p w14:paraId="2BE3E504" w14:textId="5B6D51B8" w:rsidR="59B81637" w:rsidRDefault="05E5027E" w:rsidP="0DE75243">
            <w:pPr>
              <w:jc w:val="center"/>
              <w:rPr>
                <w:color w:val="000000" w:themeColor="text1"/>
                <w:szCs w:val="22"/>
              </w:rPr>
            </w:pPr>
            <w:r w:rsidRPr="52A6BA42">
              <w:rPr>
                <w:color w:val="000000" w:themeColor="text1"/>
                <w:szCs w:val="22"/>
              </w:rPr>
              <w:t>6.59</w:t>
            </w:r>
          </w:p>
        </w:tc>
        <w:tc>
          <w:tcPr>
            <w:tcW w:w="1701" w:type="dxa"/>
            <w:gridSpan w:val="2"/>
            <w:tcMar>
              <w:top w:w="15" w:type="dxa"/>
              <w:left w:w="15" w:type="dxa"/>
              <w:right w:w="15" w:type="dxa"/>
            </w:tcMar>
            <w:vAlign w:val="center"/>
          </w:tcPr>
          <w:p w14:paraId="21E78B2F" w14:textId="4973B729" w:rsidR="59B81637" w:rsidRDefault="05E5027E" w:rsidP="0DE75243">
            <w:pPr>
              <w:jc w:val="center"/>
              <w:rPr>
                <w:color w:val="000000" w:themeColor="text1"/>
                <w:szCs w:val="22"/>
              </w:rPr>
            </w:pPr>
            <w:r w:rsidRPr="52A6BA42">
              <w:rPr>
                <w:color w:val="000000" w:themeColor="text1"/>
                <w:szCs w:val="22"/>
              </w:rPr>
              <w:t>6.59</w:t>
            </w:r>
          </w:p>
        </w:tc>
      </w:tr>
      <w:tr w:rsidR="10BD4D88" w14:paraId="4331EE54" w14:textId="77777777" w:rsidTr="0007650F">
        <w:trPr>
          <w:trHeight w:val="300"/>
          <w:jc w:val="center"/>
        </w:trPr>
        <w:tc>
          <w:tcPr>
            <w:tcW w:w="8786" w:type="dxa"/>
            <w:gridSpan w:val="8"/>
            <w:shd w:val="clear" w:color="auto" w:fill="E8E8E8" w:themeFill="background2"/>
            <w:tcMar>
              <w:top w:w="15" w:type="dxa"/>
              <w:left w:w="15" w:type="dxa"/>
              <w:right w:w="15" w:type="dxa"/>
            </w:tcMar>
            <w:vAlign w:val="bottom"/>
          </w:tcPr>
          <w:p w14:paraId="71130134" w14:textId="0BB0ADC4" w:rsidR="47267560" w:rsidRPr="006B560A" w:rsidRDefault="2E815557" w:rsidP="0DE75243">
            <w:pPr>
              <w:jc w:val="center"/>
              <w:rPr>
                <w:rFonts w:cs="Calibri"/>
                <w:b/>
                <w:color w:val="000000" w:themeColor="text1"/>
                <w:szCs w:val="22"/>
              </w:rPr>
            </w:pPr>
            <w:r w:rsidRPr="006B560A">
              <w:rPr>
                <w:rFonts w:cs="Calibri"/>
                <w:b/>
                <w:color w:val="000000" w:themeColor="text1"/>
                <w:szCs w:val="22"/>
              </w:rPr>
              <w:t xml:space="preserve">Automation </w:t>
            </w:r>
            <w:r w:rsidR="0EB150E0" w:rsidRPr="006B560A">
              <w:rPr>
                <w:rFonts w:cs="Calibri"/>
                <w:b/>
                <w:color w:val="000000" w:themeColor="text1"/>
                <w:szCs w:val="22"/>
              </w:rPr>
              <w:t>E</w:t>
            </w:r>
            <w:r w:rsidRPr="006B560A">
              <w:rPr>
                <w:rFonts w:cs="Calibri"/>
                <w:b/>
                <w:color w:val="000000" w:themeColor="text1"/>
                <w:szCs w:val="22"/>
              </w:rPr>
              <w:t>xpenditure:</w:t>
            </w:r>
          </w:p>
        </w:tc>
        <w:tc>
          <w:tcPr>
            <w:tcW w:w="709" w:type="dxa"/>
            <w:shd w:val="clear" w:color="auto" w:fill="FF91BD"/>
            <w:tcMar>
              <w:top w:w="15" w:type="dxa"/>
              <w:left w:w="15" w:type="dxa"/>
              <w:right w:w="15" w:type="dxa"/>
            </w:tcMar>
            <w:vAlign w:val="bottom"/>
          </w:tcPr>
          <w:p w14:paraId="7C81B570" w14:textId="5C5D1953" w:rsidR="10BD4D88" w:rsidRPr="006B560A" w:rsidRDefault="05F24F79" w:rsidP="0DE75243">
            <w:pPr>
              <w:jc w:val="center"/>
              <w:rPr>
                <w:rFonts w:cs="Calibri"/>
                <w:color w:val="000000" w:themeColor="text1"/>
                <w:szCs w:val="22"/>
              </w:rPr>
            </w:pPr>
            <w:r w:rsidRPr="006B560A">
              <w:rPr>
                <w:rFonts w:cs="Calibri"/>
                <w:color w:val="000000" w:themeColor="text1"/>
                <w:szCs w:val="22"/>
              </w:rPr>
              <w:t>£</w:t>
            </w:r>
            <w:r w:rsidR="715CED57" w:rsidRPr="006B560A">
              <w:rPr>
                <w:rFonts w:cs="Calibri"/>
                <w:color w:val="000000" w:themeColor="text1"/>
                <w:szCs w:val="22"/>
              </w:rPr>
              <w:t>79. 57</w:t>
            </w:r>
          </w:p>
        </w:tc>
      </w:tr>
      <w:tr w:rsidR="10BD4D88" w14:paraId="19BE8DFE" w14:textId="77777777" w:rsidTr="0007650F">
        <w:trPr>
          <w:trHeight w:val="300"/>
          <w:jc w:val="center"/>
        </w:trPr>
        <w:tc>
          <w:tcPr>
            <w:tcW w:w="8786" w:type="dxa"/>
            <w:gridSpan w:val="8"/>
            <w:shd w:val="clear" w:color="auto" w:fill="E8E8E8" w:themeFill="background2"/>
            <w:tcMar>
              <w:top w:w="15" w:type="dxa"/>
              <w:left w:w="15" w:type="dxa"/>
              <w:right w:w="15" w:type="dxa"/>
            </w:tcMar>
            <w:vAlign w:val="bottom"/>
          </w:tcPr>
          <w:p w14:paraId="3BE557D5" w14:textId="61090FA3" w:rsidR="47267560" w:rsidRPr="006B560A" w:rsidRDefault="2E815557" w:rsidP="0DE75243">
            <w:pPr>
              <w:jc w:val="center"/>
              <w:rPr>
                <w:rFonts w:cs="Calibri"/>
                <w:b/>
                <w:color w:val="000000" w:themeColor="text1"/>
                <w:szCs w:val="22"/>
              </w:rPr>
            </w:pPr>
            <w:r w:rsidRPr="006B560A">
              <w:rPr>
                <w:rFonts w:cs="Calibri"/>
                <w:b/>
                <w:color w:val="000000" w:themeColor="text1"/>
                <w:szCs w:val="22"/>
              </w:rPr>
              <w:t xml:space="preserve">Extrusion </w:t>
            </w:r>
            <w:r w:rsidR="5F691163" w:rsidRPr="006B560A">
              <w:rPr>
                <w:rFonts w:cs="Calibri"/>
                <w:b/>
                <w:color w:val="000000" w:themeColor="text1"/>
                <w:szCs w:val="22"/>
              </w:rPr>
              <w:t>E</w:t>
            </w:r>
            <w:r w:rsidRPr="006B560A">
              <w:rPr>
                <w:rFonts w:cs="Calibri"/>
                <w:b/>
                <w:color w:val="000000" w:themeColor="text1"/>
                <w:szCs w:val="22"/>
              </w:rPr>
              <w:t>xpenditure:</w:t>
            </w:r>
          </w:p>
        </w:tc>
        <w:tc>
          <w:tcPr>
            <w:tcW w:w="709" w:type="dxa"/>
            <w:shd w:val="clear" w:color="auto" w:fill="FF91BD"/>
            <w:tcMar>
              <w:top w:w="15" w:type="dxa"/>
              <w:left w:w="15" w:type="dxa"/>
              <w:right w:w="15" w:type="dxa"/>
            </w:tcMar>
            <w:vAlign w:val="bottom"/>
          </w:tcPr>
          <w:p w14:paraId="1D31C7CF" w14:textId="1163F71C" w:rsidR="10BD4D88" w:rsidRPr="006B560A" w:rsidRDefault="0823C88B" w:rsidP="0DE75243">
            <w:pPr>
              <w:jc w:val="center"/>
              <w:rPr>
                <w:rFonts w:cs="Calibri"/>
                <w:color w:val="000000" w:themeColor="text1"/>
                <w:szCs w:val="22"/>
              </w:rPr>
            </w:pPr>
            <w:r w:rsidRPr="006B560A">
              <w:rPr>
                <w:rFonts w:cs="Calibri"/>
                <w:color w:val="000000" w:themeColor="text1"/>
                <w:szCs w:val="22"/>
              </w:rPr>
              <w:t>£</w:t>
            </w:r>
            <w:r w:rsidR="47484D5C" w:rsidRPr="006B560A">
              <w:rPr>
                <w:rFonts w:cs="Calibri"/>
                <w:color w:val="000000" w:themeColor="text1"/>
                <w:szCs w:val="22"/>
              </w:rPr>
              <w:t>9.18</w:t>
            </w:r>
          </w:p>
        </w:tc>
      </w:tr>
      <w:tr w:rsidR="10BD4D88" w14:paraId="3C841C3B" w14:textId="77777777" w:rsidTr="0007650F">
        <w:trPr>
          <w:trHeight w:val="300"/>
          <w:jc w:val="center"/>
        </w:trPr>
        <w:tc>
          <w:tcPr>
            <w:tcW w:w="8786" w:type="dxa"/>
            <w:gridSpan w:val="8"/>
            <w:shd w:val="clear" w:color="auto" w:fill="E8E8E8" w:themeFill="background2"/>
            <w:tcMar>
              <w:top w:w="15" w:type="dxa"/>
              <w:left w:w="15" w:type="dxa"/>
              <w:right w:w="15" w:type="dxa"/>
            </w:tcMar>
            <w:vAlign w:val="bottom"/>
          </w:tcPr>
          <w:p w14:paraId="1B5FC186" w14:textId="211A13A9" w:rsidR="47267560" w:rsidRPr="006B560A" w:rsidRDefault="2E815557" w:rsidP="0DE75243">
            <w:pPr>
              <w:jc w:val="center"/>
              <w:rPr>
                <w:rFonts w:cs="Calibri"/>
                <w:b/>
                <w:color w:val="000000" w:themeColor="text1"/>
                <w:szCs w:val="22"/>
              </w:rPr>
            </w:pPr>
            <w:r w:rsidRPr="006B560A">
              <w:rPr>
                <w:rFonts w:cs="Calibri"/>
                <w:b/>
                <w:color w:val="000000" w:themeColor="text1"/>
                <w:szCs w:val="22"/>
              </w:rPr>
              <w:t xml:space="preserve">Printer Design </w:t>
            </w:r>
            <w:r w:rsidR="3315B289" w:rsidRPr="006B560A">
              <w:rPr>
                <w:rFonts w:cs="Calibri"/>
                <w:b/>
                <w:color w:val="000000" w:themeColor="text1"/>
                <w:szCs w:val="22"/>
              </w:rPr>
              <w:t>E</w:t>
            </w:r>
            <w:r w:rsidRPr="006B560A">
              <w:rPr>
                <w:rFonts w:cs="Calibri"/>
                <w:b/>
                <w:color w:val="000000" w:themeColor="text1"/>
                <w:szCs w:val="22"/>
              </w:rPr>
              <w:t>xpenditure:</w:t>
            </w:r>
          </w:p>
        </w:tc>
        <w:tc>
          <w:tcPr>
            <w:tcW w:w="709" w:type="dxa"/>
            <w:shd w:val="clear" w:color="auto" w:fill="FF91BD"/>
            <w:tcMar>
              <w:top w:w="15" w:type="dxa"/>
              <w:left w:w="15" w:type="dxa"/>
              <w:right w:w="15" w:type="dxa"/>
            </w:tcMar>
            <w:vAlign w:val="bottom"/>
          </w:tcPr>
          <w:p w14:paraId="6AB81E8D" w14:textId="16BBE139" w:rsidR="10BD4D88" w:rsidRPr="006B560A" w:rsidRDefault="310195E5" w:rsidP="0DE75243">
            <w:pPr>
              <w:jc w:val="center"/>
              <w:rPr>
                <w:rFonts w:cs="Calibri"/>
                <w:color w:val="000000" w:themeColor="text1"/>
                <w:szCs w:val="22"/>
              </w:rPr>
            </w:pPr>
            <w:r w:rsidRPr="006B560A">
              <w:rPr>
                <w:rFonts w:cs="Calibri"/>
                <w:color w:val="000000" w:themeColor="text1"/>
                <w:szCs w:val="22"/>
              </w:rPr>
              <w:t>£</w:t>
            </w:r>
            <w:r w:rsidR="54E21B7B" w:rsidRPr="006B560A">
              <w:rPr>
                <w:rFonts w:cs="Calibri"/>
                <w:color w:val="000000" w:themeColor="text1"/>
                <w:szCs w:val="22"/>
              </w:rPr>
              <w:t>7</w:t>
            </w:r>
            <w:r w:rsidRPr="006B560A">
              <w:rPr>
                <w:rFonts w:cs="Calibri"/>
                <w:color w:val="000000" w:themeColor="text1"/>
                <w:szCs w:val="22"/>
              </w:rPr>
              <w:t>2.9</w:t>
            </w:r>
            <w:r w:rsidR="4787D883" w:rsidRPr="006B560A">
              <w:rPr>
                <w:rFonts w:cs="Calibri"/>
                <w:color w:val="000000" w:themeColor="text1"/>
                <w:szCs w:val="22"/>
              </w:rPr>
              <w:t>8</w:t>
            </w:r>
          </w:p>
        </w:tc>
      </w:tr>
      <w:tr w:rsidR="77F6E8FE" w14:paraId="787D9AF0" w14:textId="77777777" w:rsidTr="003B6F2D">
        <w:trPr>
          <w:trHeight w:val="300"/>
          <w:jc w:val="center"/>
        </w:trPr>
        <w:tc>
          <w:tcPr>
            <w:tcW w:w="1415" w:type="dxa"/>
            <w:gridSpan w:val="2"/>
            <w:shd w:val="clear" w:color="auto" w:fill="E8E8E8" w:themeFill="background2"/>
            <w:tcMar>
              <w:top w:w="15" w:type="dxa"/>
              <w:left w:w="15" w:type="dxa"/>
              <w:right w:w="15" w:type="dxa"/>
            </w:tcMar>
            <w:vAlign w:val="bottom"/>
          </w:tcPr>
          <w:p w14:paraId="295490FD" w14:textId="14228F88" w:rsidR="77F6E8FE" w:rsidRPr="006B560A" w:rsidRDefault="64CCEA43" w:rsidP="0DE75243">
            <w:pPr>
              <w:jc w:val="center"/>
              <w:rPr>
                <w:rFonts w:cs="Calibri"/>
                <w:b/>
                <w:color w:val="000000" w:themeColor="text1"/>
                <w:szCs w:val="22"/>
              </w:rPr>
            </w:pPr>
            <w:r w:rsidRPr="006B560A">
              <w:rPr>
                <w:rFonts w:cs="Calibri"/>
                <w:b/>
                <w:color w:val="000000" w:themeColor="text1"/>
                <w:szCs w:val="22"/>
              </w:rPr>
              <w:t>Total Expenditure:</w:t>
            </w:r>
          </w:p>
        </w:tc>
        <w:tc>
          <w:tcPr>
            <w:tcW w:w="8080" w:type="dxa"/>
            <w:gridSpan w:val="7"/>
            <w:shd w:val="clear" w:color="auto" w:fill="FF91BD"/>
            <w:tcMar>
              <w:top w:w="15" w:type="dxa"/>
              <w:left w:w="15" w:type="dxa"/>
              <w:right w:w="15" w:type="dxa"/>
            </w:tcMar>
            <w:vAlign w:val="bottom"/>
          </w:tcPr>
          <w:p w14:paraId="6226F844" w14:textId="0CB6B332" w:rsidR="77F6E8FE" w:rsidRPr="006B560A" w:rsidRDefault="2DF4DBB4" w:rsidP="0DE75243">
            <w:pPr>
              <w:jc w:val="center"/>
              <w:rPr>
                <w:rFonts w:cs="Calibri"/>
                <w:color w:val="000000" w:themeColor="text1"/>
                <w:szCs w:val="22"/>
              </w:rPr>
            </w:pPr>
            <w:r w:rsidRPr="006B560A">
              <w:rPr>
                <w:rFonts w:cs="Calibri"/>
                <w:color w:val="000000" w:themeColor="text1"/>
                <w:szCs w:val="22"/>
              </w:rPr>
              <w:t>£1</w:t>
            </w:r>
            <w:r w:rsidR="3F5060B1" w:rsidRPr="006B560A">
              <w:rPr>
                <w:rFonts w:cs="Calibri"/>
                <w:color w:val="000000" w:themeColor="text1"/>
                <w:szCs w:val="22"/>
              </w:rPr>
              <w:t>6</w:t>
            </w:r>
            <w:r w:rsidR="4B29ABD6" w:rsidRPr="006B560A">
              <w:rPr>
                <w:rFonts w:cs="Calibri"/>
                <w:color w:val="000000" w:themeColor="text1"/>
                <w:szCs w:val="22"/>
              </w:rPr>
              <w:t>1.</w:t>
            </w:r>
            <w:r w:rsidR="6C0EECF7" w:rsidRPr="006B560A">
              <w:rPr>
                <w:rFonts w:cs="Calibri"/>
                <w:color w:val="000000" w:themeColor="text1"/>
                <w:szCs w:val="22"/>
              </w:rPr>
              <w:t>73</w:t>
            </w:r>
          </w:p>
        </w:tc>
      </w:tr>
    </w:tbl>
    <w:p w14:paraId="60EA6E0C" w14:textId="72973CA1" w:rsidR="206CD256" w:rsidRPr="006B560A" w:rsidRDefault="206CD256" w:rsidP="0DE75243">
      <w:pPr>
        <w:rPr>
          <w:rFonts w:cs="Calibri"/>
        </w:rPr>
      </w:pPr>
    </w:p>
    <w:p w14:paraId="0BE8EE52" w14:textId="6326CEB0" w:rsidR="206CD256" w:rsidRPr="00E032F1" w:rsidRDefault="658136CA" w:rsidP="00E032F1">
      <w:pPr>
        <w:spacing w:line="276" w:lineRule="auto"/>
        <w:rPr>
          <w:rFonts w:eastAsia="Calibri" w:cs="Calibri"/>
          <w:szCs w:val="22"/>
        </w:rPr>
      </w:pPr>
      <w:r w:rsidRPr="00AD0132">
        <w:rPr>
          <w:rFonts w:cs="Calibri"/>
          <w:szCs w:val="22"/>
        </w:rPr>
        <w:t>One of the l</w:t>
      </w:r>
      <w:r w:rsidR="39AE91D7" w:rsidRPr="00AD0132">
        <w:rPr>
          <w:rFonts w:cs="Calibri"/>
          <w:szCs w:val="22"/>
        </w:rPr>
        <w:t>arge</w:t>
      </w:r>
      <w:r w:rsidR="07C51E0C" w:rsidRPr="00AD0132">
        <w:rPr>
          <w:rFonts w:cs="Calibri"/>
          <w:szCs w:val="22"/>
        </w:rPr>
        <w:t>r</w:t>
      </w:r>
      <w:r w:rsidR="39AE91D7" w:rsidRPr="00AD0132">
        <w:rPr>
          <w:rFonts w:cs="Calibri"/>
          <w:szCs w:val="22"/>
        </w:rPr>
        <w:t xml:space="preserve"> costs in creating our product ha</w:t>
      </w:r>
      <w:r w:rsidR="1ED31C27" w:rsidRPr="00AD0132">
        <w:rPr>
          <w:rFonts w:cs="Calibri"/>
          <w:szCs w:val="22"/>
        </w:rPr>
        <w:t xml:space="preserve">s been the cost of </w:t>
      </w:r>
      <w:r w:rsidR="39AE91D7" w:rsidRPr="00AD0132">
        <w:rPr>
          <w:rFonts w:cs="Calibri"/>
          <w:szCs w:val="22"/>
        </w:rPr>
        <w:t>our aluminium rods.</w:t>
      </w:r>
      <w:r w:rsidR="600AD5FB" w:rsidRPr="00AD0132">
        <w:rPr>
          <w:rFonts w:cs="Calibri"/>
          <w:szCs w:val="22"/>
        </w:rPr>
        <w:t xml:space="preserve"> </w:t>
      </w:r>
      <w:r w:rsidR="77E8E3B6" w:rsidRPr="00AD0132">
        <w:rPr>
          <w:rFonts w:cs="Calibri"/>
          <w:szCs w:val="22"/>
        </w:rPr>
        <w:t xml:space="preserve">Our </w:t>
      </w:r>
      <w:r w:rsidR="43F7EF78" w:rsidRPr="00AD0132">
        <w:rPr>
          <w:rFonts w:cs="Calibri"/>
          <w:szCs w:val="22"/>
        </w:rPr>
        <w:t>company</w:t>
      </w:r>
      <w:r w:rsidR="77E8E3B6" w:rsidRPr="00AD0132">
        <w:rPr>
          <w:rFonts w:cs="Calibri"/>
          <w:szCs w:val="22"/>
        </w:rPr>
        <w:t xml:space="preserve"> invested in expensive aluminium rods</w:t>
      </w:r>
      <w:r w:rsidR="74D66457" w:rsidRPr="00AD0132">
        <w:rPr>
          <w:rFonts w:cs="Calibri"/>
          <w:szCs w:val="22"/>
        </w:rPr>
        <w:t xml:space="preserve"> for our movement</w:t>
      </w:r>
      <w:r w:rsidR="3328C83D" w:rsidRPr="00AD0132">
        <w:rPr>
          <w:rFonts w:cs="Calibri"/>
          <w:szCs w:val="22"/>
        </w:rPr>
        <w:t xml:space="preserve"> system</w:t>
      </w:r>
      <w:r w:rsidR="77E8E3B6" w:rsidRPr="00AD0132">
        <w:rPr>
          <w:rFonts w:cs="Calibri"/>
          <w:szCs w:val="22"/>
        </w:rPr>
        <w:t xml:space="preserve"> as our structures had to be able to withstand the high-speed movement of the nozzle during printing</w:t>
      </w:r>
      <w:r w:rsidR="6C47FE2B" w:rsidRPr="00AD0132">
        <w:rPr>
          <w:rFonts w:cs="Calibri"/>
          <w:szCs w:val="22"/>
        </w:rPr>
        <w:t xml:space="preserve">, as well as </w:t>
      </w:r>
      <w:r w:rsidR="5F73320E" w:rsidRPr="00AD0132">
        <w:rPr>
          <w:rFonts w:cs="Calibri"/>
          <w:szCs w:val="22"/>
        </w:rPr>
        <w:t>prevent misalignment</w:t>
      </w:r>
      <w:r w:rsidR="6C47FE2B" w:rsidRPr="00AD0132">
        <w:rPr>
          <w:rFonts w:cs="Calibri"/>
          <w:szCs w:val="22"/>
        </w:rPr>
        <w:t>.</w:t>
      </w:r>
      <w:r w:rsidR="727E5696" w:rsidRPr="00AD0132">
        <w:rPr>
          <w:rFonts w:cs="Calibri"/>
          <w:szCs w:val="22"/>
        </w:rPr>
        <w:t xml:space="preserve"> </w:t>
      </w:r>
      <w:r w:rsidR="0614EDA1" w:rsidRPr="00AD0132">
        <w:rPr>
          <w:rFonts w:cs="Calibri"/>
          <w:szCs w:val="22"/>
        </w:rPr>
        <w:t xml:space="preserve"> The low environmental impact was also considered.</w:t>
      </w:r>
      <w:r w:rsidR="09FFBB81" w:rsidRPr="00AD0132">
        <w:rPr>
          <w:rFonts w:cs="Calibri"/>
          <w:szCs w:val="22"/>
        </w:rPr>
        <w:t xml:space="preserve"> </w:t>
      </w:r>
      <w:r w:rsidR="0D5738D4" w:rsidRPr="00AD0132">
        <w:rPr>
          <w:rFonts w:cs="Calibri"/>
          <w:szCs w:val="22"/>
        </w:rPr>
        <w:t xml:space="preserve">Another significant </w:t>
      </w:r>
      <w:r w:rsidR="3A517BB2" w:rsidRPr="00AD0132">
        <w:rPr>
          <w:rFonts w:cs="Calibri"/>
          <w:szCs w:val="22"/>
        </w:rPr>
        <w:t>expenditure</w:t>
      </w:r>
      <w:r w:rsidR="0D5738D4" w:rsidRPr="00AD0132">
        <w:rPr>
          <w:rFonts w:cs="Calibri"/>
          <w:szCs w:val="22"/>
        </w:rPr>
        <w:t xml:space="preserve"> was our motors,</w:t>
      </w:r>
      <w:r w:rsidR="0360A1AF" w:rsidRPr="00AD0132">
        <w:rPr>
          <w:rFonts w:cs="Calibri"/>
          <w:szCs w:val="22"/>
        </w:rPr>
        <w:t xml:space="preserve"> which were costly </w:t>
      </w:r>
      <w:r w:rsidR="12A5CBD7" w:rsidRPr="00AD0132">
        <w:rPr>
          <w:rFonts w:cs="Calibri"/>
          <w:szCs w:val="22"/>
        </w:rPr>
        <w:t xml:space="preserve">as we required high torque motors, one for the extrusion system and </w:t>
      </w:r>
      <w:r w:rsidR="641E7081" w:rsidRPr="00AD0132">
        <w:rPr>
          <w:rFonts w:cs="Calibri"/>
          <w:szCs w:val="22"/>
        </w:rPr>
        <w:t>3</w:t>
      </w:r>
      <w:r w:rsidR="12A5CBD7" w:rsidRPr="00AD0132">
        <w:rPr>
          <w:rFonts w:cs="Calibri"/>
          <w:szCs w:val="22"/>
        </w:rPr>
        <w:t xml:space="preserve"> for the </w:t>
      </w:r>
      <w:r w:rsidR="5362E6A5" w:rsidRPr="00AD0132">
        <w:rPr>
          <w:rFonts w:cs="Calibri"/>
          <w:szCs w:val="22"/>
        </w:rPr>
        <w:t xml:space="preserve">movement. </w:t>
      </w:r>
      <w:r w:rsidR="3FEEF22D" w:rsidRPr="00AD0132">
        <w:rPr>
          <w:rFonts w:cs="Calibri"/>
          <w:szCs w:val="22"/>
        </w:rPr>
        <w:t>Dimensional accuracy was another fact</w:t>
      </w:r>
      <w:r w:rsidR="47474269" w:rsidRPr="00AD0132">
        <w:rPr>
          <w:rFonts w:cs="Calibri"/>
          <w:szCs w:val="22"/>
        </w:rPr>
        <w:t>or we reflected upon.</w:t>
      </w:r>
      <w:r w:rsidR="45FEAF00" w:rsidRPr="00AD0132">
        <w:rPr>
          <w:rFonts w:cs="Calibri"/>
          <w:szCs w:val="22"/>
        </w:rPr>
        <w:t xml:space="preserve"> </w:t>
      </w:r>
      <w:r w:rsidR="68937F98" w:rsidRPr="00AD0132">
        <w:rPr>
          <w:rFonts w:cs="Calibri"/>
          <w:szCs w:val="22"/>
        </w:rPr>
        <w:t>We currently do not require anything from the departmental store.</w:t>
      </w:r>
    </w:p>
    <w:p w14:paraId="627716CD" w14:textId="2BAC757A" w:rsidR="206CD256" w:rsidRDefault="206CD256" w:rsidP="0DE75243">
      <w:r>
        <w:lastRenderedPageBreak/>
        <w:br w:type="page"/>
      </w:r>
    </w:p>
    <w:p w14:paraId="501F9032" w14:textId="01CBFFD6" w:rsidR="21F50EED" w:rsidRPr="00132B7D" w:rsidRDefault="21F50EED" w:rsidP="00132B7D">
      <w:pPr>
        <w:pStyle w:val="Heading1"/>
      </w:pPr>
      <w:bookmarkStart w:id="50" w:name="_Toc199976485"/>
      <w:bookmarkStart w:id="51" w:name="_Toc199984994"/>
      <w:r w:rsidRPr="00132B7D">
        <w:lastRenderedPageBreak/>
        <w:t xml:space="preserve">Risk </w:t>
      </w:r>
      <w:r w:rsidR="00334E2F" w:rsidRPr="00132B7D">
        <w:t>A</w:t>
      </w:r>
      <w:r w:rsidRPr="00132B7D">
        <w:t>ssessment Form</w:t>
      </w:r>
      <w:bookmarkEnd w:id="50"/>
      <w:bookmarkEnd w:id="51"/>
    </w:p>
    <w:p w14:paraId="28776150" w14:textId="0E3596B0" w:rsidR="71017482" w:rsidRPr="00CA5F8B" w:rsidRDefault="513E0BA0" w:rsidP="00CA5F8B">
      <w:pPr>
        <w:rPr>
          <w:rFonts w:eastAsia="Calibri" w:cs="Calibri"/>
          <w:szCs w:val="22"/>
        </w:rPr>
      </w:pPr>
      <w:r w:rsidRPr="00CA5F8B">
        <w:rPr>
          <w:rFonts w:eastAsia="Calibri" w:cs="Calibri"/>
          <w:b/>
          <w:szCs w:val="22"/>
        </w:rPr>
        <w:t xml:space="preserve"> </w:t>
      </w:r>
      <w:bookmarkStart w:id="52" w:name="_Toc199976486"/>
      <w:r w:rsidR="590E403D" w:rsidRPr="00CA5F8B">
        <w:rPr>
          <w:rFonts w:cs="Calibri"/>
          <w:szCs w:val="22"/>
        </w:rPr>
        <w:drawing>
          <wp:inline distT="0" distB="0" distL="0" distR="0" wp14:anchorId="29ABDBD9" wp14:editId="348E5FB3">
            <wp:extent cx="1362075" cy="360950"/>
            <wp:effectExtent l="0" t="0" r="0" b="0"/>
            <wp:docPr id="671388104" name="Picture 65620809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208097"/>
                    <pic:cNvPicPr/>
                  </pic:nvPicPr>
                  <pic:blipFill>
                    <a:blip r:embed="rId70">
                      <a:extLst>
                        <a:ext uri="{28A0092B-C50C-407E-A947-70E740481C1C}">
                          <a14:useLocalDpi xmlns:a14="http://schemas.microsoft.com/office/drawing/2010/main" val="0"/>
                        </a:ext>
                      </a:extLst>
                    </a:blip>
                    <a:stretch>
                      <a:fillRect/>
                    </a:stretch>
                  </pic:blipFill>
                  <pic:spPr>
                    <a:xfrm>
                      <a:off x="0" y="0"/>
                      <a:ext cx="1362075" cy="360950"/>
                    </a:xfrm>
                    <a:prstGeom prst="rect">
                      <a:avLst/>
                    </a:prstGeom>
                  </pic:spPr>
                </pic:pic>
              </a:graphicData>
            </a:graphic>
          </wp:inline>
        </w:drawing>
      </w:r>
      <w:bookmarkEnd w:id="52"/>
    </w:p>
    <w:tbl>
      <w:tblPr>
        <w:tblStyle w:val="TableGrid"/>
        <w:tblW w:w="0" w:type="auto"/>
        <w:tblLayout w:type="fixed"/>
        <w:tblLook w:val="06A0" w:firstRow="1" w:lastRow="0" w:firstColumn="1" w:lastColumn="0" w:noHBand="1" w:noVBand="1"/>
      </w:tblPr>
      <w:tblGrid>
        <w:gridCol w:w="2835"/>
        <w:gridCol w:w="6180"/>
      </w:tblGrid>
      <w:tr w:rsidR="10730712" w:rsidRPr="00CA5F8B" w14:paraId="5593CB6D" w14:textId="77777777" w:rsidTr="10BD4D88">
        <w:trPr>
          <w:trHeight w:val="300"/>
        </w:trPr>
        <w:tc>
          <w:tcPr>
            <w:tcW w:w="2835" w:type="dxa"/>
          </w:tcPr>
          <w:p w14:paraId="18A78DE8" w14:textId="0D283EC3" w:rsidR="2F354E51" w:rsidRDefault="2F354E51" w:rsidP="00CA5F8B">
            <w:pPr>
              <w:rPr>
                <w:rFonts w:eastAsia="Calibri" w:cs="Calibri"/>
                <w:b/>
                <w:bCs/>
                <w:szCs w:val="22"/>
              </w:rPr>
            </w:pPr>
            <w:r w:rsidRPr="00CA5F8B">
              <w:rPr>
                <w:rFonts w:cs="Calibri"/>
                <w:b/>
                <w:szCs w:val="22"/>
              </w:rPr>
              <w:t>Risk Assessment for:</w:t>
            </w:r>
          </w:p>
        </w:tc>
        <w:tc>
          <w:tcPr>
            <w:tcW w:w="6180" w:type="dxa"/>
          </w:tcPr>
          <w:p w14:paraId="5BAAEED3" w14:textId="30D45FA5" w:rsidR="10730712" w:rsidRPr="00CA5F8B" w:rsidRDefault="0D21E5EE" w:rsidP="00CA5F8B">
            <w:pPr>
              <w:rPr>
                <w:rFonts w:eastAsia="Calibri" w:cs="Calibri"/>
                <w:szCs w:val="22"/>
              </w:rPr>
            </w:pPr>
            <w:bookmarkStart w:id="53" w:name="_Toc199976487"/>
            <w:r w:rsidRPr="00CA5F8B">
              <w:rPr>
                <w:rFonts w:eastAsia="Calibri" w:cs="Calibri"/>
                <w:szCs w:val="22"/>
              </w:rPr>
              <w:t>Operations and use of 3D printer</w:t>
            </w:r>
            <w:bookmarkEnd w:id="53"/>
          </w:p>
        </w:tc>
      </w:tr>
      <w:tr w:rsidR="10730712" w:rsidRPr="00CA5F8B" w14:paraId="362FDE18" w14:textId="77777777" w:rsidTr="10BD4D88">
        <w:trPr>
          <w:trHeight w:val="300"/>
        </w:trPr>
        <w:tc>
          <w:tcPr>
            <w:tcW w:w="2835" w:type="dxa"/>
          </w:tcPr>
          <w:p w14:paraId="732D704D" w14:textId="6BAF709D" w:rsidR="2F354E51" w:rsidRDefault="2F354E51" w:rsidP="00CA5F8B">
            <w:pPr>
              <w:rPr>
                <w:rFonts w:eastAsia="Calibri" w:cs="Calibri"/>
                <w:b/>
                <w:bCs/>
                <w:szCs w:val="22"/>
              </w:rPr>
            </w:pPr>
            <w:r w:rsidRPr="00CA5F8B">
              <w:rPr>
                <w:rFonts w:cs="Calibri"/>
                <w:b/>
                <w:szCs w:val="22"/>
              </w:rPr>
              <w:t>Task:</w:t>
            </w:r>
          </w:p>
        </w:tc>
        <w:tc>
          <w:tcPr>
            <w:tcW w:w="6180" w:type="dxa"/>
          </w:tcPr>
          <w:p w14:paraId="4DED171D" w14:textId="0B2A147F" w:rsidR="10730712" w:rsidRPr="00CA5F8B" w:rsidRDefault="6B413267" w:rsidP="00CA5F8B">
            <w:pPr>
              <w:rPr>
                <w:rFonts w:eastAsia="Calibri" w:cs="Calibri"/>
                <w:szCs w:val="22"/>
              </w:rPr>
            </w:pPr>
            <w:bookmarkStart w:id="54" w:name="_Toc199976488"/>
            <w:r w:rsidRPr="00CA5F8B">
              <w:rPr>
                <w:rFonts w:eastAsia="Calibri" w:cs="Calibri"/>
                <w:szCs w:val="22"/>
              </w:rPr>
              <w:t>Print parts for assembly of printer</w:t>
            </w:r>
            <w:bookmarkEnd w:id="54"/>
          </w:p>
        </w:tc>
      </w:tr>
      <w:tr w:rsidR="10730712" w:rsidRPr="00CA5F8B" w14:paraId="46CA0C4B" w14:textId="77777777" w:rsidTr="10BD4D88">
        <w:trPr>
          <w:trHeight w:val="300"/>
        </w:trPr>
        <w:tc>
          <w:tcPr>
            <w:tcW w:w="2835" w:type="dxa"/>
          </w:tcPr>
          <w:p w14:paraId="55D924D6" w14:textId="2AFCB814" w:rsidR="2F354E51" w:rsidRDefault="2F354E51" w:rsidP="00CA5F8B">
            <w:pPr>
              <w:rPr>
                <w:rFonts w:eastAsia="Calibri" w:cs="Calibri"/>
                <w:b/>
                <w:bCs/>
                <w:szCs w:val="22"/>
              </w:rPr>
            </w:pPr>
            <w:r w:rsidRPr="00CA5F8B">
              <w:rPr>
                <w:rFonts w:cs="Calibri"/>
                <w:b/>
                <w:szCs w:val="22"/>
              </w:rPr>
              <w:t>Assessment ref. No.</w:t>
            </w:r>
          </w:p>
        </w:tc>
        <w:tc>
          <w:tcPr>
            <w:tcW w:w="6180" w:type="dxa"/>
          </w:tcPr>
          <w:p w14:paraId="35DB2C5C" w14:textId="65B3CAAA" w:rsidR="10730712" w:rsidRPr="00CA5F8B" w:rsidRDefault="10730712" w:rsidP="00CA5F8B">
            <w:pPr>
              <w:rPr>
                <w:rFonts w:eastAsia="Calibri" w:cs="Calibri"/>
                <w:szCs w:val="22"/>
              </w:rPr>
            </w:pPr>
          </w:p>
        </w:tc>
      </w:tr>
      <w:tr w:rsidR="10730712" w:rsidRPr="00CA5F8B" w14:paraId="321DF886" w14:textId="77777777" w:rsidTr="10BD4D88">
        <w:trPr>
          <w:trHeight w:val="300"/>
        </w:trPr>
        <w:tc>
          <w:tcPr>
            <w:tcW w:w="2835" w:type="dxa"/>
          </w:tcPr>
          <w:p w14:paraId="6092D201" w14:textId="57E0879D" w:rsidR="2F354E51" w:rsidRDefault="2F354E51" w:rsidP="00CA5F8B">
            <w:pPr>
              <w:rPr>
                <w:rFonts w:eastAsia="Calibri" w:cs="Calibri"/>
                <w:b/>
                <w:bCs/>
                <w:szCs w:val="22"/>
              </w:rPr>
            </w:pPr>
            <w:r w:rsidRPr="00CA5F8B">
              <w:rPr>
                <w:rFonts w:cs="Calibri"/>
                <w:b/>
                <w:szCs w:val="22"/>
              </w:rPr>
              <w:t>Assessment undertaken by:</w:t>
            </w:r>
          </w:p>
        </w:tc>
        <w:tc>
          <w:tcPr>
            <w:tcW w:w="6180" w:type="dxa"/>
          </w:tcPr>
          <w:p w14:paraId="4FFE8E35" w14:textId="03A1EFB9" w:rsidR="2F354E51" w:rsidRPr="00CA5F8B" w:rsidRDefault="635EF7D8" w:rsidP="00A26B16">
            <w:pPr>
              <w:rPr>
                <w:rFonts w:cs="Calibri"/>
                <w:szCs w:val="22"/>
              </w:rPr>
            </w:pPr>
            <w:bookmarkStart w:id="55" w:name="_Toc199976489"/>
            <w:r w:rsidRPr="00A26B16">
              <w:rPr>
                <w:rFonts w:eastAsia="Calibri" w:cs="Calibri"/>
                <w:szCs w:val="22"/>
              </w:rPr>
              <w:t>Dylan Taylor (Director)</w:t>
            </w:r>
            <w:bookmarkEnd w:id="55"/>
          </w:p>
        </w:tc>
      </w:tr>
      <w:tr w:rsidR="10730712" w:rsidRPr="00CA5F8B" w14:paraId="0B1B2200" w14:textId="77777777" w:rsidTr="10BD4D88">
        <w:trPr>
          <w:trHeight w:val="300"/>
        </w:trPr>
        <w:tc>
          <w:tcPr>
            <w:tcW w:w="2835" w:type="dxa"/>
          </w:tcPr>
          <w:p w14:paraId="1FAD6E62" w14:textId="44698096" w:rsidR="2F354E51" w:rsidRDefault="2F354E51" w:rsidP="00CA5F8B">
            <w:pPr>
              <w:rPr>
                <w:rFonts w:eastAsia="Calibri" w:cs="Calibri"/>
                <w:b/>
                <w:bCs/>
                <w:szCs w:val="22"/>
              </w:rPr>
            </w:pPr>
            <w:r w:rsidRPr="00CA5F8B">
              <w:rPr>
                <w:rFonts w:cs="Calibri"/>
                <w:b/>
                <w:szCs w:val="22"/>
              </w:rPr>
              <w:t>Signed:</w:t>
            </w:r>
          </w:p>
        </w:tc>
        <w:tc>
          <w:tcPr>
            <w:tcW w:w="6180" w:type="dxa"/>
          </w:tcPr>
          <w:p w14:paraId="46ED442D" w14:textId="1E53682C" w:rsidR="10730712" w:rsidRPr="00CA5F8B" w:rsidRDefault="31D1A046" w:rsidP="00CA5F8B">
            <w:pPr>
              <w:rPr>
                <w:rFonts w:cs="Calibri"/>
                <w:szCs w:val="22"/>
              </w:rPr>
            </w:pPr>
            <w:r w:rsidRPr="00CA5F8B">
              <w:rPr>
                <w:rFonts w:cs="Calibri"/>
                <w:szCs w:val="22"/>
              </w:rPr>
              <w:drawing>
                <wp:inline distT="0" distB="0" distL="0" distR="0" wp14:anchorId="3BBD3ECA" wp14:editId="2DD4D548">
                  <wp:extent cx="352425" cy="504825"/>
                  <wp:effectExtent l="0" t="0" r="0" b="0"/>
                  <wp:docPr id="1522585773" name="Picture 1522585773" descr="Ink 2,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585773"/>
                          <pic:cNvPicPr/>
                        </pic:nvPicPr>
                        <pic:blipFill>
                          <a:blip r:embed="rId71">
                            <a:extLst>
                              <a:ext uri="{28A0092B-C50C-407E-A947-70E740481C1C}">
                                <a14:useLocalDpi xmlns:a14="http://schemas.microsoft.com/office/drawing/2010/main" val="0"/>
                              </a:ext>
                            </a:extLst>
                          </a:blip>
                          <a:stretch>
                            <a:fillRect/>
                          </a:stretch>
                        </pic:blipFill>
                        <pic:spPr>
                          <a:xfrm>
                            <a:off x="0" y="0"/>
                            <a:ext cx="352425" cy="504825"/>
                          </a:xfrm>
                          <a:prstGeom prst="rect">
                            <a:avLst/>
                          </a:prstGeom>
                        </pic:spPr>
                      </pic:pic>
                    </a:graphicData>
                  </a:graphic>
                </wp:inline>
              </w:drawing>
            </w:r>
          </w:p>
        </w:tc>
      </w:tr>
      <w:tr w:rsidR="10730712" w:rsidRPr="00CA5F8B" w14:paraId="534B02D4" w14:textId="77777777" w:rsidTr="10BD4D88">
        <w:trPr>
          <w:trHeight w:val="300"/>
        </w:trPr>
        <w:tc>
          <w:tcPr>
            <w:tcW w:w="2835" w:type="dxa"/>
          </w:tcPr>
          <w:p w14:paraId="1E1F188F" w14:textId="070DB1EA" w:rsidR="2F354E51" w:rsidRDefault="2F354E51" w:rsidP="00CA5F8B">
            <w:pPr>
              <w:rPr>
                <w:rFonts w:eastAsia="Calibri" w:cs="Calibri"/>
                <w:b/>
                <w:bCs/>
                <w:szCs w:val="22"/>
              </w:rPr>
            </w:pPr>
            <w:r w:rsidRPr="00CA5F8B">
              <w:rPr>
                <w:rFonts w:cs="Calibri"/>
                <w:b/>
                <w:szCs w:val="22"/>
              </w:rPr>
              <w:t>Date:</w:t>
            </w:r>
          </w:p>
        </w:tc>
        <w:tc>
          <w:tcPr>
            <w:tcW w:w="6180" w:type="dxa"/>
          </w:tcPr>
          <w:p w14:paraId="0305B6B8" w14:textId="0407E54D" w:rsidR="10730712" w:rsidRPr="00CA5F8B" w:rsidRDefault="75BFF835" w:rsidP="00CA5F8B">
            <w:pPr>
              <w:rPr>
                <w:rFonts w:eastAsia="Calibri" w:cs="Calibri"/>
                <w:szCs w:val="22"/>
              </w:rPr>
            </w:pPr>
            <w:bookmarkStart w:id="56" w:name="_Toc199976490"/>
            <w:r w:rsidRPr="00CA5F8B">
              <w:rPr>
                <w:rFonts w:eastAsia="Calibri" w:cs="Calibri"/>
                <w:szCs w:val="22"/>
              </w:rPr>
              <w:t>27</w:t>
            </w:r>
            <w:r w:rsidRPr="00CA5F8B">
              <w:rPr>
                <w:rFonts w:eastAsia="Calibri" w:cs="Calibri"/>
                <w:szCs w:val="22"/>
                <w:vertAlign w:val="superscript"/>
              </w:rPr>
              <w:t>th</w:t>
            </w:r>
            <w:r w:rsidRPr="00CA5F8B">
              <w:rPr>
                <w:rFonts w:eastAsia="Calibri" w:cs="Calibri"/>
                <w:szCs w:val="22"/>
              </w:rPr>
              <w:t xml:space="preserve"> of May 2025</w:t>
            </w:r>
            <w:bookmarkEnd w:id="56"/>
          </w:p>
        </w:tc>
      </w:tr>
      <w:tr w:rsidR="10730712" w:rsidRPr="00CA5F8B" w14:paraId="3848A2C0" w14:textId="77777777" w:rsidTr="10BD4D88">
        <w:trPr>
          <w:trHeight w:val="300"/>
        </w:trPr>
        <w:tc>
          <w:tcPr>
            <w:tcW w:w="2835" w:type="dxa"/>
          </w:tcPr>
          <w:p w14:paraId="38A1C34C" w14:textId="03F8AFEE" w:rsidR="2F354E51" w:rsidRDefault="2F354E51" w:rsidP="00CA5F8B">
            <w:pPr>
              <w:rPr>
                <w:rFonts w:eastAsia="Calibri" w:cs="Calibri"/>
                <w:b/>
                <w:bCs/>
                <w:szCs w:val="22"/>
              </w:rPr>
            </w:pPr>
            <w:r w:rsidRPr="00CA5F8B">
              <w:rPr>
                <w:rFonts w:cs="Calibri"/>
                <w:b/>
                <w:szCs w:val="22"/>
              </w:rPr>
              <w:t>Assessment review date:</w:t>
            </w:r>
          </w:p>
        </w:tc>
        <w:tc>
          <w:tcPr>
            <w:tcW w:w="6180" w:type="dxa"/>
          </w:tcPr>
          <w:p w14:paraId="45665DFD" w14:textId="65B3CAAA" w:rsidR="10730712" w:rsidRPr="00CA5F8B" w:rsidRDefault="10730712" w:rsidP="00CA5F8B">
            <w:pPr>
              <w:rPr>
                <w:rFonts w:eastAsia="Calibri" w:cs="Calibri"/>
                <w:szCs w:val="22"/>
              </w:rPr>
            </w:pPr>
          </w:p>
        </w:tc>
      </w:tr>
    </w:tbl>
    <w:p w14:paraId="3EBB3A0D" w14:textId="6E1FA9CB" w:rsidR="71017482" w:rsidRDefault="513E0BA0" w:rsidP="00CA5F8B">
      <w:pPr>
        <w:rPr>
          <w:rFonts w:eastAsia="Calibri" w:cs="Calibri"/>
          <w:szCs w:val="22"/>
        </w:rPr>
      </w:pPr>
      <w:r w:rsidRPr="10730712">
        <w:rPr>
          <w:rFonts w:eastAsia="Calibri" w:cs="Calibri"/>
          <w:szCs w:val="22"/>
        </w:rPr>
        <w:t xml:space="preserve"> </w:t>
      </w:r>
    </w:p>
    <w:tbl>
      <w:tblPr>
        <w:tblW w:w="946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232"/>
        <w:gridCol w:w="1464"/>
        <w:gridCol w:w="1782"/>
        <w:gridCol w:w="1464"/>
        <w:gridCol w:w="1782"/>
        <w:gridCol w:w="1738"/>
      </w:tblGrid>
      <w:tr w:rsidR="7BFBB314" w:rsidRPr="00CA5F8B" w14:paraId="67564A00" w14:textId="77777777" w:rsidTr="10BD4D88">
        <w:trPr>
          <w:trHeight w:val="450"/>
        </w:trPr>
        <w:tc>
          <w:tcPr>
            <w:tcW w:w="1845" w:type="dxa"/>
            <w:gridSpan w:val="3"/>
            <w:shd w:val="clear" w:color="auto" w:fill="E8E8E8" w:themeFill="background2"/>
            <w:tcMar>
              <w:left w:w="108" w:type="dxa"/>
              <w:right w:w="108" w:type="dxa"/>
            </w:tcMar>
          </w:tcPr>
          <w:p w14:paraId="25949EBD" w14:textId="0D223A55" w:rsidR="7BFBB314" w:rsidRDefault="7BFBB314" w:rsidP="00CA5F8B">
            <w:pPr>
              <w:rPr>
                <w:rFonts w:eastAsia="Calibri" w:cs="Calibri"/>
                <w:b/>
                <w:szCs w:val="22"/>
              </w:rPr>
            </w:pPr>
            <w:r w:rsidRPr="10730712">
              <w:rPr>
                <w:rFonts w:eastAsia="Calibri" w:cs="Calibri"/>
                <w:b/>
                <w:szCs w:val="22"/>
              </w:rPr>
              <w:t>Hazard</w:t>
            </w:r>
          </w:p>
        </w:tc>
        <w:tc>
          <w:tcPr>
            <w:tcW w:w="2220" w:type="dxa"/>
            <w:shd w:val="clear" w:color="auto" w:fill="E8E8E8" w:themeFill="background2"/>
            <w:tcMar>
              <w:left w:w="108" w:type="dxa"/>
              <w:right w:w="108" w:type="dxa"/>
            </w:tcMar>
          </w:tcPr>
          <w:p w14:paraId="180C5CCA" w14:textId="5C540684" w:rsidR="7BFBB314" w:rsidRDefault="7BFBB314" w:rsidP="00CA5F8B">
            <w:pPr>
              <w:rPr>
                <w:rFonts w:eastAsia="Calibri" w:cs="Calibri"/>
                <w:b/>
                <w:szCs w:val="22"/>
              </w:rPr>
            </w:pPr>
            <w:r w:rsidRPr="10730712">
              <w:rPr>
                <w:rFonts w:eastAsia="Calibri" w:cs="Calibri"/>
                <w:b/>
                <w:szCs w:val="22"/>
              </w:rPr>
              <w:t>Persons at Risk</w:t>
            </w:r>
          </w:p>
        </w:tc>
        <w:tc>
          <w:tcPr>
            <w:tcW w:w="2734" w:type="dxa"/>
            <w:shd w:val="clear" w:color="auto" w:fill="E8E8E8" w:themeFill="background2"/>
            <w:tcMar>
              <w:left w:w="108" w:type="dxa"/>
              <w:right w:w="108" w:type="dxa"/>
            </w:tcMar>
          </w:tcPr>
          <w:p w14:paraId="75250FFA" w14:textId="21C3FC13" w:rsidR="7BFBB314" w:rsidRDefault="7BFBB314" w:rsidP="00CA5F8B">
            <w:pPr>
              <w:rPr>
                <w:rFonts w:eastAsia="Calibri" w:cs="Calibri"/>
                <w:b/>
                <w:szCs w:val="22"/>
              </w:rPr>
            </w:pPr>
            <w:r w:rsidRPr="10730712">
              <w:rPr>
                <w:rFonts w:eastAsia="Calibri" w:cs="Calibri"/>
                <w:b/>
                <w:szCs w:val="22"/>
              </w:rPr>
              <w:t>Existing Controls</w:t>
            </w:r>
          </w:p>
        </w:tc>
        <w:tc>
          <w:tcPr>
            <w:tcW w:w="2663" w:type="dxa"/>
            <w:shd w:val="clear" w:color="auto" w:fill="E8E8E8" w:themeFill="background2"/>
            <w:tcMar>
              <w:left w:w="108" w:type="dxa"/>
              <w:right w:w="108" w:type="dxa"/>
            </w:tcMar>
          </w:tcPr>
          <w:p w14:paraId="39DA2B99" w14:textId="32C895CC" w:rsidR="7BFBB314" w:rsidRDefault="7BFBB314" w:rsidP="00CA5F8B">
            <w:pPr>
              <w:rPr>
                <w:rFonts w:eastAsia="Calibri" w:cs="Calibri"/>
                <w:b/>
                <w:szCs w:val="22"/>
              </w:rPr>
            </w:pPr>
            <w:r w:rsidRPr="10730712">
              <w:rPr>
                <w:rFonts w:eastAsia="Calibri" w:cs="Calibri"/>
                <w:b/>
                <w:szCs w:val="22"/>
              </w:rPr>
              <w:t>Action Needed</w:t>
            </w:r>
          </w:p>
        </w:tc>
      </w:tr>
      <w:tr w:rsidR="7BFBB314" w:rsidRPr="00CA5F8B" w14:paraId="4277A205" w14:textId="77777777" w:rsidTr="10BD4D88">
        <w:trPr>
          <w:trHeight w:val="450"/>
        </w:trPr>
        <w:tc>
          <w:tcPr>
            <w:tcW w:w="1845" w:type="dxa"/>
            <w:tcMar>
              <w:left w:w="108" w:type="dxa"/>
              <w:right w:w="108" w:type="dxa"/>
            </w:tcMar>
          </w:tcPr>
          <w:p w14:paraId="24C36317" w14:textId="1AEA4A3B"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Tripping over the machine’s cables</w:t>
            </w:r>
          </w:p>
        </w:tc>
        <w:tc>
          <w:tcPr>
            <w:tcW w:w="2220" w:type="dxa"/>
            <w:tcMar>
              <w:left w:w="108" w:type="dxa"/>
              <w:right w:w="108" w:type="dxa"/>
            </w:tcMar>
          </w:tcPr>
          <w:p w14:paraId="5213F87A" w14:textId="411725C9"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Anybody walking around the machine</w:t>
            </w:r>
          </w:p>
        </w:tc>
        <w:tc>
          <w:tcPr>
            <w:tcW w:w="2734" w:type="dxa"/>
            <w:tcMar>
              <w:left w:w="108" w:type="dxa"/>
              <w:right w:w="108" w:type="dxa"/>
            </w:tcMar>
          </w:tcPr>
          <w:p w14:paraId="6D16710F" w14:textId="0B301D30"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 xml:space="preserve">Keep all cables within the machine chassis except the power </w:t>
            </w:r>
            <w:r w:rsidR="5485E579" w:rsidRPr="00DA5E03">
              <w:rPr>
                <w:rFonts w:eastAsia="Calibri" w:cs="Calibri"/>
                <w:color w:val="000000" w:themeColor="text1"/>
                <w:szCs w:val="22"/>
              </w:rPr>
              <w:t>cable,</w:t>
            </w:r>
            <w:r w:rsidRPr="00DA5E03">
              <w:rPr>
                <w:rFonts w:eastAsia="Calibri" w:cs="Calibri"/>
                <w:color w:val="000000" w:themeColor="text1"/>
                <w:szCs w:val="22"/>
              </w:rPr>
              <w:t xml:space="preserve"> which would not be long enough to trip over. </w:t>
            </w:r>
          </w:p>
        </w:tc>
        <w:tc>
          <w:tcPr>
            <w:tcW w:w="2663" w:type="dxa"/>
            <w:gridSpan w:val="3"/>
            <w:tcMar>
              <w:left w:w="108" w:type="dxa"/>
              <w:right w:w="108" w:type="dxa"/>
            </w:tcMar>
          </w:tcPr>
          <w:p w14:paraId="3D362C02" w14:textId="52195B59"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Check if the person is hurt and a member of staff for help.</w:t>
            </w:r>
          </w:p>
        </w:tc>
      </w:tr>
      <w:tr w:rsidR="7BFBB314" w:rsidRPr="00CA5F8B" w14:paraId="5700DDE4" w14:textId="77777777" w:rsidTr="10BD4D88">
        <w:trPr>
          <w:trHeight w:val="435"/>
        </w:trPr>
        <w:tc>
          <w:tcPr>
            <w:tcW w:w="1845" w:type="dxa"/>
            <w:tcMar>
              <w:left w:w="108" w:type="dxa"/>
              <w:right w:w="108" w:type="dxa"/>
            </w:tcMar>
          </w:tcPr>
          <w:p w14:paraId="16356398" w14:textId="1F80E330"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lastRenderedPageBreak/>
              <w:t>Finger getting stuck in the machine</w:t>
            </w:r>
          </w:p>
        </w:tc>
        <w:tc>
          <w:tcPr>
            <w:tcW w:w="2220" w:type="dxa"/>
            <w:tcMar>
              <w:left w:w="108" w:type="dxa"/>
              <w:right w:w="108" w:type="dxa"/>
            </w:tcMar>
          </w:tcPr>
          <w:p w14:paraId="6C4C0B3F" w14:textId="19D69BB3"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Members of the team operating the machine</w:t>
            </w:r>
          </w:p>
        </w:tc>
        <w:tc>
          <w:tcPr>
            <w:tcW w:w="2734" w:type="dxa"/>
            <w:tcMar>
              <w:left w:w="108" w:type="dxa"/>
              <w:right w:w="108" w:type="dxa"/>
            </w:tcMar>
          </w:tcPr>
          <w:p w14:paraId="5594A4C7" w14:textId="559D81F2"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 xml:space="preserve">Designate machine operator </w:t>
            </w:r>
            <w:r w:rsidR="7C8C8D6C" w:rsidRPr="00DA5E03">
              <w:rPr>
                <w:rFonts w:eastAsia="Calibri" w:cs="Calibri"/>
                <w:color w:val="000000" w:themeColor="text1"/>
                <w:szCs w:val="22"/>
              </w:rPr>
              <w:t>specialists</w:t>
            </w:r>
            <w:r w:rsidRPr="00DA5E03">
              <w:rPr>
                <w:rFonts w:eastAsia="Calibri" w:cs="Calibri"/>
                <w:color w:val="000000" w:themeColor="text1"/>
                <w:szCs w:val="22"/>
              </w:rPr>
              <w:t xml:space="preserve"> such as chief engineer and chief of production who know how to use the machine correctly.</w:t>
            </w:r>
          </w:p>
        </w:tc>
        <w:tc>
          <w:tcPr>
            <w:tcW w:w="2663" w:type="dxa"/>
            <w:gridSpan w:val="3"/>
            <w:tcMar>
              <w:left w:w="108" w:type="dxa"/>
              <w:right w:w="108" w:type="dxa"/>
            </w:tcMar>
          </w:tcPr>
          <w:p w14:paraId="5155463E" w14:textId="4E57AF9E"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Turn off the machine immediately and call a senior member of staff for assistance</w:t>
            </w:r>
          </w:p>
        </w:tc>
      </w:tr>
      <w:tr w:rsidR="7BFBB314" w:rsidRPr="00CA5F8B" w14:paraId="4FB2D5B5" w14:textId="77777777" w:rsidTr="10BD4D88">
        <w:trPr>
          <w:trHeight w:val="450"/>
        </w:trPr>
        <w:tc>
          <w:tcPr>
            <w:tcW w:w="1845" w:type="dxa"/>
            <w:tcMar>
              <w:left w:w="108" w:type="dxa"/>
              <w:right w:w="108" w:type="dxa"/>
            </w:tcMar>
          </w:tcPr>
          <w:p w14:paraId="715CA782" w14:textId="1BBB1CCC"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Printing nozzle cutting/poking somebody</w:t>
            </w:r>
          </w:p>
        </w:tc>
        <w:tc>
          <w:tcPr>
            <w:tcW w:w="2220" w:type="dxa"/>
            <w:tcMar>
              <w:left w:w="108" w:type="dxa"/>
              <w:right w:w="108" w:type="dxa"/>
            </w:tcMar>
          </w:tcPr>
          <w:p w14:paraId="2A33D898" w14:textId="070F43E7"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Members of the team operating the machine</w:t>
            </w:r>
          </w:p>
        </w:tc>
        <w:tc>
          <w:tcPr>
            <w:tcW w:w="2734" w:type="dxa"/>
            <w:tcMar>
              <w:left w:w="108" w:type="dxa"/>
              <w:right w:w="108" w:type="dxa"/>
            </w:tcMar>
          </w:tcPr>
          <w:p w14:paraId="04B99B07" w14:textId="1E845BCD"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 xml:space="preserve">Only keep </w:t>
            </w:r>
            <w:r w:rsidR="5DE5F8F0" w:rsidRPr="00DA5E03">
              <w:rPr>
                <w:rFonts w:eastAsia="Calibri" w:cs="Calibri"/>
                <w:color w:val="000000" w:themeColor="text1"/>
                <w:szCs w:val="22"/>
              </w:rPr>
              <w:t>the nozzle</w:t>
            </w:r>
            <w:r w:rsidRPr="00DA5E03">
              <w:rPr>
                <w:rFonts w:eastAsia="Calibri" w:cs="Calibri"/>
                <w:color w:val="000000" w:themeColor="text1"/>
                <w:szCs w:val="22"/>
              </w:rPr>
              <w:t xml:space="preserve"> of the machine on when it’s time to print, otherwise it can remain off.</w:t>
            </w:r>
          </w:p>
        </w:tc>
        <w:tc>
          <w:tcPr>
            <w:tcW w:w="2663" w:type="dxa"/>
            <w:gridSpan w:val="3"/>
            <w:tcMar>
              <w:left w:w="108" w:type="dxa"/>
              <w:right w:w="108" w:type="dxa"/>
            </w:tcMar>
          </w:tcPr>
          <w:p w14:paraId="0892A684" w14:textId="6E030580"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Seek first aid assistance from a member of staff immediately</w:t>
            </w:r>
          </w:p>
        </w:tc>
      </w:tr>
      <w:tr w:rsidR="7BFBB314" w:rsidRPr="00CA5F8B" w14:paraId="67783FFF" w14:textId="77777777" w:rsidTr="10BD4D88">
        <w:trPr>
          <w:trHeight w:val="435"/>
        </w:trPr>
        <w:tc>
          <w:tcPr>
            <w:tcW w:w="1845" w:type="dxa"/>
            <w:tcMar>
              <w:left w:w="108" w:type="dxa"/>
              <w:right w:w="108" w:type="dxa"/>
            </w:tcMar>
          </w:tcPr>
          <w:p w14:paraId="2A5C107E" w14:textId="2F70FE88"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Accidental ingestion of the ceramic paste</w:t>
            </w:r>
          </w:p>
        </w:tc>
        <w:tc>
          <w:tcPr>
            <w:tcW w:w="2220" w:type="dxa"/>
            <w:tcMar>
              <w:left w:w="108" w:type="dxa"/>
              <w:right w:w="108" w:type="dxa"/>
            </w:tcMar>
          </w:tcPr>
          <w:p w14:paraId="55627C1E" w14:textId="36F1A7BE"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Members of the team operating the machine</w:t>
            </w:r>
          </w:p>
        </w:tc>
        <w:tc>
          <w:tcPr>
            <w:tcW w:w="2734" w:type="dxa"/>
            <w:tcMar>
              <w:left w:w="108" w:type="dxa"/>
              <w:right w:w="108" w:type="dxa"/>
            </w:tcMar>
          </w:tcPr>
          <w:p w14:paraId="6F3AC3E7" w14:textId="742ACF5C"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Ensure hands are cleaned after operating the machine</w:t>
            </w:r>
          </w:p>
        </w:tc>
        <w:tc>
          <w:tcPr>
            <w:tcW w:w="2663" w:type="dxa"/>
            <w:gridSpan w:val="3"/>
            <w:tcMar>
              <w:left w:w="108" w:type="dxa"/>
              <w:right w:w="108" w:type="dxa"/>
            </w:tcMar>
          </w:tcPr>
          <w:p w14:paraId="39B94127" w14:textId="3BCB2E38" w:rsidR="10BD4D88" w:rsidRPr="00DA5E03" w:rsidRDefault="10BD4D88" w:rsidP="00CA5F8B">
            <w:pPr>
              <w:rPr>
                <w:rFonts w:eastAsia="Calibri" w:cs="Calibri"/>
                <w:color w:val="000000" w:themeColor="text1"/>
                <w:szCs w:val="22"/>
              </w:rPr>
            </w:pPr>
            <w:r w:rsidRPr="00DA5E03">
              <w:rPr>
                <w:rFonts w:eastAsia="Calibri" w:cs="Calibri"/>
                <w:color w:val="000000" w:themeColor="text1"/>
                <w:szCs w:val="22"/>
              </w:rPr>
              <w:t>Drink a lot of water</w:t>
            </w:r>
          </w:p>
        </w:tc>
      </w:tr>
      <w:tr w:rsidR="002160B6" w:rsidRPr="00CA5F8B" w14:paraId="3C34F3D6" w14:textId="77777777" w:rsidTr="10BD4D88">
        <w:trPr>
          <w:trHeight w:val="435"/>
        </w:trPr>
        <w:tc>
          <w:tcPr>
            <w:tcW w:w="1845" w:type="dxa"/>
            <w:tcMar>
              <w:left w:w="108" w:type="dxa"/>
              <w:right w:w="108" w:type="dxa"/>
            </w:tcMar>
          </w:tcPr>
          <w:p w14:paraId="57FCC205" w14:textId="5484FF15" w:rsidR="002160B6" w:rsidRPr="00DA5E03" w:rsidRDefault="002160B6" w:rsidP="00CA5F8B">
            <w:pPr>
              <w:rPr>
                <w:rFonts w:eastAsia="Calibri" w:cs="Calibri"/>
                <w:color w:val="000000" w:themeColor="text1"/>
                <w:szCs w:val="22"/>
              </w:rPr>
            </w:pPr>
            <w:r>
              <w:rPr>
                <w:rFonts w:eastAsia="Calibri" w:cs="Calibri"/>
                <w:color w:val="000000" w:themeColor="text1"/>
                <w:szCs w:val="22"/>
              </w:rPr>
              <w:t>Burning From touching hot components (motors)</w:t>
            </w:r>
          </w:p>
        </w:tc>
        <w:tc>
          <w:tcPr>
            <w:tcW w:w="2220" w:type="dxa"/>
            <w:tcMar>
              <w:left w:w="108" w:type="dxa"/>
              <w:right w:w="108" w:type="dxa"/>
            </w:tcMar>
          </w:tcPr>
          <w:p w14:paraId="16AC2D82" w14:textId="19A0FE7C" w:rsidR="002160B6" w:rsidRPr="00DA5E03" w:rsidRDefault="00370466" w:rsidP="00CA5F8B">
            <w:pPr>
              <w:rPr>
                <w:rFonts w:eastAsia="Calibri" w:cs="Calibri"/>
                <w:color w:val="000000" w:themeColor="text1"/>
                <w:szCs w:val="22"/>
              </w:rPr>
            </w:pPr>
            <w:r>
              <w:rPr>
                <w:rFonts w:eastAsia="Calibri" w:cs="Calibri"/>
                <w:color w:val="000000" w:themeColor="text1"/>
                <w:szCs w:val="22"/>
              </w:rPr>
              <w:t>Members of the team operating the machine</w:t>
            </w:r>
          </w:p>
        </w:tc>
        <w:tc>
          <w:tcPr>
            <w:tcW w:w="2734" w:type="dxa"/>
            <w:gridSpan w:val="2"/>
            <w:tcMar>
              <w:left w:w="108" w:type="dxa"/>
              <w:right w:w="108" w:type="dxa"/>
            </w:tcMar>
          </w:tcPr>
          <w:p w14:paraId="665A9915" w14:textId="4CEECA97" w:rsidR="002160B6" w:rsidRPr="00DA5E03" w:rsidRDefault="0073705B" w:rsidP="00CA5F8B">
            <w:pPr>
              <w:rPr>
                <w:rFonts w:eastAsia="Calibri" w:cs="Calibri"/>
                <w:color w:val="000000" w:themeColor="text1"/>
                <w:szCs w:val="22"/>
              </w:rPr>
            </w:pPr>
            <w:r>
              <w:rPr>
                <w:rFonts w:eastAsia="Calibri" w:cs="Calibri"/>
                <w:color w:val="000000" w:themeColor="text1"/>
                <w:szCs w:val="22"/>
              </w:rPr>
              <w:t>Some motors are hidden from</w:t>
            </w:r>
          </w:p>
        </w:tc>
        <w:tc>
          <w:tcPr>
            <w:tcW w:w="2663" w:type="dxa"/>
            <w:gridSpan w:val="2"/>
            <w:tcMar>
              <w:left w:w="108" w:type="dxa"/>
              <w:right w:w="108" w:type="dxa"/>
            </w:tcMar>
          </w:tcPr>
          <w:p w14:paraId="3CAFB80F" w14:textId="45271E0F" w:rsidR="002160B6" w:rsidRPr="00DA5E03" w:rsidRDefault="00277803" w:rsidP="00CA5F8B">
            <w:pPr>
              <w:rPr>
                <w:rFonts w:eastAsia="Calibri" w:cs="Calibri"/>
                <w:color w:val="000000" w:themeColor="text1"/>
                <w:szCs w:val="22"/>
              </w:rPr>
            </w:pPr>
            <w:r>
              <w:rPr>
                <w:rFonts w:eastAsia="Calibri" w:cs="Calibri"/>
                <w:color w:val="000000" w:themeColor="text1"/>
                <w:szCs w:val="22"/>
              </w:rPr>
              <w:t>Run hand over cold water for a few minutes</w:t>
            </w:r>
          </w:p>
        </w:tc>
      </w:tr>
    </w:tbl>
    <w:p w14:paraId="67DABD9B" w14:textId="6E7143A9" w:rsidR="71017482" w:rsidRDefault="513E0BA0" w:rsidP="00CA5F8B">
      <w:pPr>
        <w:rPr>
          <w:rFonts w:eastAsia="Calibri" w:cs="Calibri"/>
          <w:szCs w:val="22"/>
        </w:rPr>
      </w:pPr>
      <w:r w:rsidRPr="10730712">
        <w:rPr>
          <w:rFonts w:eastAsia="Calibri" w:cs="Calibri"/>
          <w:szCs w:val="22"/>
        </w:rPr>
        <w:t xml:space="preserve">I have read and understood the above risk assessment, and received appropriate relevant training:  </w:t>
      </w:r>
    </w:p>
    <w:p w14:paraId="2921F5E3" w14:textId="6A7CA6F7" w:rsidR="71017482" w:rsidRDefault="00CA32E7" w:rsidP="00CA5F8B">
      <w:pPr>
        <w:rPr>
          <w:rFonts w:eastAsia="Calibri" w:cs="Calibri"/>
          <w:szCs w:val="22"/>
        </w:rPr>
      </w:pPr>
      <w:r w:rsidRPr="00CA5F8B">
        <w:rPr>
          <w:rFonts w:eastAsia="Calibri" w:cs="Calibri"/>
          <w:szCs w:val="22"/>
        </w:rPr>
        <mc:AlternateContent>
          <mc:Choice Requires="wpi">
            <w:drawing>
              <wp:anchor distT="0" distB="0" distL="114300" distR="114300" simplePos="0" relativeHeight="251658262" behindDoc="0" locked="0" layoutInCell="1" allowOverlap="1" wp14:anchorId="5FEAB256" wp14:editId="6B2A474F">
                <wp:simplePos x="0" y="0"/>
                <wp:positionH relativeFrom="column">
                  <wp:posOffset>1598589</wp:posOffset>
                </wp:positionH>
                <wp:positionV relativeFrom="paragraph">
                  <wp:posOffset>112363</wp:posOffset>
                </wp:positionV>
                <wp:extent cx="195480" cy="347400"/>
                <wp:effectExtent l="38100" t="38100" r="0" b="33655"/>
                <wp:wrapNone/>
                <wp:docPr id="889378762" name="Ink 3"/>
                <wp:cNvGraphicFramePr/>
                <a:graphic xmlns:a="http://schemas.openxmlformats.org/drawingml/2006/main">
                  <a:graphicData uri="http://schemas.microsoft.com/office/word/2010/wordprocessingInk">
                    <w14:contentPart bwMode="auto" r:id="rId72">
                      <w14:nvContentPartPr>
                        <w14:cNvContentPartPr/>
                      </w14:nvContentPartPr>
                      <w14:xfrm>
                        <a:off x="0" y="0"/>
                        <a:ext cx="195480" cy="347400"/>
                      </w14:xfrm>
                    </w14:contentPart>
                  </a:graphicData>
                </a:graphic>
              </wp:anchor>
            </w:drawing>
          </mc:Choice>
          <mc:Fallback>
            <w:pict>
              <v:shape w14:anchorId="02F01635" id="Ink 3" o:spid="_x0000_s1026" type="#_x0000_t75" style="position:absolute;margin-left:125pt;margin-top:8pt;width:17.1pt;height:29.0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">
                <v:imagedata r:id="rId73" o:title=""/>
              </v:shape>
            </w:pict>
          </mc:Fallback>
        </mc:AlternateContent>
      </w:r>
    </w:p>
    <w:p w14:paraId="1E1AF4AF" w14:textId="1C55D545" w:rsidR="71017482" w:rsidRDefault="513E0BA0" w:rsidP="00CA5F8B">
      <w:pPr>
        <w:rPr>
          <w:rFonts w:eastAsia="Calibri" w:cs="Calibri"/>
          <w:szCs w:val="22"/>
        </w:rPr>
      </w:pPr>
      <w:r w:rsidRPr="10730712">
        <w:rPr>
          <w:rFonts w:eastAsia="Calibri" w:cs="Calibri"/>
          <w:szCs w:val="22"/>
        </w:rPr>
        <w:lastRenderedPageBreak/>
        <w:t>Employee’s Signature: ____________________________</w:t>
      </w:r>
    </w:p>
    <w:p w14:paraId="68235ADB" w14:textId="1C7E1914" w:rsidR="71017482" w:rsidRDefault="513E0BA0" w:rsidP="00CA5F8B">
      <w:pPr>
        <w:rPr>
          <w:rFonts w:eastAsia="Calibri" w:cs="Calibri"/>
          <w:szCs w:val="22"/>
        </w:rPr>
      </w:pPr>
      <w:r w:rsidRPr="10730712">
        <w:rPr>
          <w:rFonts w:eastAsia="Calibri" w:cs="Calibri"/>
          <w:szCs w:val="22"/>
        </w:rPr>
        <w:t>Employee’s Name (please print): __________</w:t>
      </w:r>
      <w:r w:rsidR="007906C5" w:rsidRPr="007906C5">
        <w:rPr>
          <w:rFonts w:eastAsia="Calibri" w:cs="Calibri"/>
          <w:szCs w:val="22"/>
          <w:u w:val="single"/>
        </w:rPr>
        <w:t>Dylan</w:t>
      </w:r>
      <w:r w:rsidR="007906C5">
        <w:rPr>
          <w:rFonts w:eastAsia="Calibri" w:cs="Calibri"/>
          <w:szCs w:val="22"/>
          <w:u w:val="single"/>
        </w:rPr>
        <w:t xml:space="preserve"> Taylor</w:t>
      </w:r>
      <w:r w:rsidRPr="10730712">
        <w:rPr>
          <w:rFonts w:eastAsia="Calibri" w:cs="Calibri"/>
          <w:szCs w:val="22"/>
        </w:rPr>
        <w:t>__________</w:t>
      </w:r>
    </w:p>
    <w:p w14:paraId="05291417" w14:textId="7A5401C6" w:rsidR="10730712" w:rsidRPr="00CA5F8B" w:rsidRDefault="513E0BA0" w:rsidP="00CA5F8B">
      <w:pPr>
        <w:rPr>
          <w:rFonts w:cs="Calibri"/>
          <w:szCs w:val="22"/>
        </w:rPr>
      </w:pPr>
      <w:r w:rsidRPr="10730712">
        <w:rPr>
          <w:rFonts w:eastAsia="Calibri" w:cs="Calibri"/>
          <w:szCs w:val="22"/>
        </w:rPr>
        <w:t>Date: __________</w:t>
      </w:r>
      <w:r w:rsidR="00082A39" w:rsidRPr="007906C5">
        <w:rPr>
          <w:rFonts w:eastAsia="Calibri" w:cs="Calibri"/>
          <w:szCs w:val="22"/>
          <w:u w:val="single"/>
        </w:rPr>
        <w:t>4th June</w:t>
      </w:r>
      <w:r w:rsidR="002078B7" w:rsidRPr="007906C5">
        <w:rPr>
          <w:rFonts w:eastAsia="Calibri" w:cs="Calibri"/>
          <w:szCs w:val="22"/>
          <w:u w:val="single"/>
        </w:rPr>
        <w:t xml:space="preserve"> 2024</w:t>
      </w:r>
      <w:r w:rsidRPr="10730712">
        <w:rPr>
          <w:rFonts w:eastAsia="Calibri" w:cs="Calibri"/>
          <w:szCs w:val="22"/>
        </w:rPr>
        <w:t>_________</w:t>
      </w:r>
      <w:r w:rsidR="10730712" w:rsidRPr="00CA5F8B">
        <w:rPr>
          <w:rFonts w:cs="Calibri"/>
          <w:szCs w:val="22"/>
        </w:rPr>
        <w:br w:type="page"/>
      </w:r>
    </w:p>
    <w:p w14:paraId="725A770B" w14:textId="55B35B85" w:rsidR="53D624CD" w:rsidRPr="00132B7D" w:rsidRDefault="53D624CD" w:rsidP="00132B7D">
      <w:pPr>
        <w:pStyle w:val="Heading1"/>
      </w:pPr>
      <w:bookmarkStart w:id="57" w:name="_Toc199976491"/>
      <w:bookmarkStart w:id="58" w:name="_Toc199984995"/>
      <w:r w:rsidRPr="00132B7D">
        <w:lastRenderedPageBreak/>
        <w:t xml:space="preserve">Assessment of Status of </w:t>
      </w:r>
      <w:r w:rsidR="00B12196" w:rsidRPr="00132B7D">
        <w:t>P</w:t>
      </w:r>
      <w:r w:rsidRPr="00132B7D">
        <w:t>roject</w:t>
      </w:r>
      <w:bookmarkEnd w:id="57"/>
      <w:bookmarkEnd w:id="58"/>
    </w:p>
    <w:p w14:paraId="72309AAE" w14:textId="16144904" w:rsidR="0095761C" w:rsidRDefault="0095761C" w:rsidP="00EA38FF">
      <w:pPr>
        <w:spacing w:line="276" w:lineRule="auto"/>
        <w:jc w:val="both"/>
        <w:rPr>
          <w:rFonts w:eastAsia="Calibri" w:cs="Calibri"/>
          <w:color w:val="000000" w:themeColor="text1"/>
          <w:szCs w:val="22"/>
        </w:rPr>
      </w:pPr>
      <w:r w:rsidRPr="0095761C">
        <w:rPr>
          <w:rFonts w:eastAsia="Calibri" w:cs="Calibri"/>
          <w:color w:val="000000" w:themeColor="text1"/>
          <w:szCs w:val="22"/>
        </w:rPr>
        <w:t>The project has achieved significant progress toward the development of a functional ceramic 3D printer, with well-justified design choices made across key subsystems.</w:t>
      </w:r>
      <w:r>
        <w:rPr>
          <w:rFonts w:eastAsia="Calibri" w:cs="Calibri"/>
          <w:color w:val="000000" w:themeColor="text1"/>
          <w:szCs w:val="22"/>
        </w:rPr>
        <w:t xml:space="preserve"> </w:t>
      </w:r>
      <w:r w:rsidRPr="0095761C">
        <w:rPr>
          <w:rFonts w:eastAsia="Calibri" w:cs="Calibri"/>
          <w:color w:val="000000" w:themeColor="text1"/>
          <w:szCs w:val="22"/>
        </w:rPr>
        <w:t>In line with our overall design approach, key decisions have prioritised simplicity, reliability, and suitability for the material extrusion process.</w:t>
      </w:r>
    </w:p>
    <w:p w14:paraId="0AC2D2BD" w14:textId="1E327B68" w:rsidR="00F05DEA" w:rsidRPr="003A5F6D" w:rsidRDefault="00CA5744" w:rsidP="00EA38FF">
      <w:pPr>
        <w:spacing w:line="276" w:lineRule="auto"/>
        <w:jc w:val="both"/>
        <w:rPr>
          <w:rFonts w:eastAsia="Calibri" w:cs="Calibri"/>
          <w:i/>
          <w:color w:val="FF0000"/>
          <w:szCs w:val="22"/>
        </w:rPr>
      </w:pPr>
      <w:r w:rsidRPr="00CA5744">
        <w:rPr>
          <w:rFonts w:eastAsia="Calibri" w:cs="Calibri"/>
          <w:color w:val="000000" w:themeColor="text1"/>
          <w:szCs w:val="22"/>
        </w:rPr>
        <w:t>A Core X-Y motion platform has been selected for its balance of speed, stability, and ease of integration, providing a solid foundation for precise and efficient movement.</w:t>
      </w:r>
      <w:r w:rsidR="003A5F6D">
        <w:rPr>
          <w:rFonts w:eastAsia="Calibri" w:cs="Calibri"/>
          <w:color w:val="000000" w:themeColor="text1"/>
          <w:szCs w:val="22"/>
        </w:rPr>
        <w:t xml:space="preserve"> </w:t>
      </w:r>
      <w:r w:rsidR="53714B41" w:rsidRPr="16882F45">
        <w:rPr>
          <w:rFonts w:eastAsia="Calibri" w:cs="Calibri"/>
          <w:color w:val="000000" w:themeColor="text1"/>
          <w:szCs w:val="22"/>
        </w:rPr>
        <w:t xml:space="preserve">The system is also easy to implement and </w:t>
      </w:r>
      <w:r w:rsidR="53714B41" w:rsidRPr="7F114DCE">
        <w:rPr>
          <w:rFonts w:eastAsia="Calibri" w:cs="Calibri"/>
          <w:color w:val="000000" w:themeColor="text1"/>
          <w:szCs w:val="22"/>
        </w:rPr>
        <w:t>build, with most components being 3D printed</w:t>
      </w:r>
      <w:r w:rsidR="53714B41" w:rsidRPr="0FB692E4">
        <w:rPr>
          <w:rFonts w:eastAsia="Calibri" w:cs="Calibri"/>
          <w:color w:val="000000" w:themeColor="text1"/>
          <w:szCs w:val="22"/>
        </w:rPr>
        <w:t xml:space="preserve">. </w:t>
      </w:r>
      <w:r w:rsidR="53714B41" w:rsidRPr="4D5E9F9E">
        <w:rPr>
          <w:rFonts w:eastAsia="Calibri" w:cs="Calibri"/>
          <w:color w:val="000000" w:themeColor="text1"/>
          <w:szCs w:val="22"/>
        </w:rPr>
        <w:t>Hence, cost is minimised</w:t>
      </w:r>
      <w:r w:rsidR="00455662" w:rsidRPr="4D5E9F9E">
        <w:rPr>
          <w:rFonts w:eastAsia="Calibri" w:cs="Calibri"/>
          <w:color w:val="000000" w:themeColor="text1"/>
          <w:szCs w:val="22"/>
        </w:rPr>
        <w:t>,</w:t>
      </w:r>
      <w:r w:rsidR="53714B41" w:rsidRPr="4D5E9F9E">
        <w:rPr>
          <w:rFonts w:eastAsia="Calibri" w:cs="Calibri"/>
          <w:color w:val="000000" w:themeColor="text1"/>
          <w:szCs w:val="22"/>
        </w:rPr>
        <w:t xml:space="preserve"> and</w:t>
      </w:r>
      <w:r w:rsidR="53714B41" w:rsidRPr="29311460">
        <w:rPr>
          <w:rFonts w:eastAsia="Calibri" w:cs="Calibri"/>
          <w:color w:val="000000" w:themeColor="text1"/>
          <w:szCs w:val="22"/>
        </w:rPr>
        <w:t xml:space="preserve"> </w:t>
      </w:r>
      <w:r w:rsidR="53714B41" w:rsidRPr="0B34219E">
        <w:rPr>
          <w:rFonts w:eastAsia="Calibri" w:cs="Calibri"/>
          <w:color w:val="000000" w:themeColor="text1"/>
          <w:szCs w:val="22"/>
        </w:rPr>
        <w:t>replication is simp</w:t>
      </w:r>
      <w:r w:rsidR="1D354D72" w:rsidRPr="0B34219E">
        <w:rPr>
          <w:rFonts w:eastAsia="Calibri" w:cs="Calibri"/>
          <w:color w:val="000000" w:themeColor="text1"/>
          <w:szCs w:val="22"/>
        </w:rPr>
        <w:t xml:space="preserve">le. </w:t>
      </w:r>
      <w:r w:rsidR="1D354D72" w:rsidRPr="5AA29C08">
        <w:rPr>
          <w:rFonts w:eastAsia="Calibri" w:cs="Calibri"/>
          <w:color w:val="000000" w:themeColor="text1"/>
          <w:szCs w:val="22"/>
        </w:rPr>
        <w:t xml:space="preserve">Although the mechanism ran into issues that required </w:t>
      </w:r>
      <w:r w:rsidR="4DC1BC00" w:rsidRPr="5AA29C08">
        <w:rPr>
          <w:rFonts w:eastAsia="Calibri" w:cs="Calibri"/>
          <w:color w:val="000000" w:themeColor="text1"/>
          <w:szCs w:val="22"/>
        </w:rPr>
        <w:t>multiple stages of redesign, this has ensured that the movement is as smooth and precise as possible</w:t>
      </w:r>
      <w:r w:rsidR="004B3AB5">
        <w:rPr>
          <w:rFonts w:eastAsia="Calibri" w:cs="Calibri"/>
          <w:color w:val="000000" w:themeColor="text1"/>
          <w:szCs w:val="22"/>
        </w:rPr>
        <w:t>, as it has been thought out carefully</w:t>
      </w:r>
      <w:r w:rsidR="005E40C4">
        <w:rPr>
          <w:rFonts w:eastAsia="Calibri" w:cs="Calibri"/>
          <w:color w:val="000000" w:themeColor="text1"/>
          <w:szCs w:val="22"/>
        </w:rPr>
        <w:t xml:space="preserve">. </w:t>
      </w:r>
      <w:r w:rsidR="007E003B">
        <w:rPr>
          <w:rFonts w:eastAsia="Calibri" w:cs="Calibri"/>
          <w:color w:val="000000" w:themeColor="text1"/>
          <w:szCs w:val="22"/>
        </w:rPr>
        <w:t xml:space="preserve">Things such as the size and shape of the 3D printed parts made </w:t>
      </w:r>
      <w:r w:rsidR="00C10188">
        <w:rPr>
          <w:rFonts w:eastAsia="Calibri" w:cs="Calibri"/>
          <w:color w:val="000000" w:themeColor="text1"/>
          <w:szCs w:val="22"/>
        </w:rPr>
        <w:t xml:space="preserve">to hold the belts were readjusted to </w:t>
      </w:r>
      <w:r w:rsidR="00A34820">
        <w:rPr>
          <w:rFonts w:eastAsia="Calibri" w:cs="Calibri"/>
          <w:color w:val="000000" w:themeColor="text1"/>
          <w:szCs w:val="22"/>
        </w:rPr>
        <w:t xml:space="preserve">cause less strain on the </w:t>
      </w:r>
      <w:r w:rsidR="00462B39">
        <w:rPr>
          <w:rFonts w:eastAsia="Calibri" w:cs="Calibri"/>
          <w:color w:val="000000" w:themeColor="text1"/>
          <w:szCs w:val="22"/>
        </w:rPr>
        <w:t xml:space="preserve">belts and the whole </w:t>
      </w:r>
      <w:r w:rsidR="00CB12FE">
        <w:rPr>
          <w:rFonts w:eastAsia="Calibri" w:cs="Calibri"/>
          <w:color w:val="000000" w:themeColor="text1"/>
          <w:szCs w:val="22"/>
        </w:rPr>
        <w:t>X-Y</w:t>
      </w:r>
      <w:r w:rsidR="00462B39">
        <w:rPr>
          <w:rFonts w:eastAsia="Calibri" w:cs="Calibri"/>
          <w:color w:val="000000" w:themeColor="text1"/>
          <w:szCs w:val="22"/>
        </w:rPr>
        <w:t xml:space="preserve"> system was </w:t>
      </w:r>
      <w:r w:rsidR="00EB2F55">
        <w:rPr>
          <w:rFonts w:eastAsia="Calibri" w:cs="Calibri"/>
          <w:color w:val="000000" w:themeColor="text1"/>
          <w:szCs w:val="22"/>
        </w:rPr>
        <w:t>successfully shrunk down to fit into a s</w:t>
      </w:r>
      <w:r w:rsidR="00943A03">
        <w:rPr>
          <w:rFonts w:eastAsia="Calibri" w:cs="Calibri"/>
          <w:color w:val="000000" w:themeColor="text1"/>
          <w:szCs w:val="22"/>
        </w:rPr>
        <w:t>maller frame</w:t>
      </w:r>
      <w:r w:rsidR="4DC1BC00" w:rsidRPr="5AA29C08">
        <w:rPr>
          <w:rFonts w:eastAsia="Calibri" w:cs="Calibri"/>
          <w:color w:val="000000" w:themeColor="text1"/>
          <w:szCs w:val="22"/>
        </w:rPr>
        <w:t xml:space="preserve">. </w:t>
      </w:r>
    </w:p>
    <w:p w14:paraId="79A5E69A" w14:textId="015CB831" w:rsidR="00AB0CA6" w:rsidRPr="00803BB2" w:rsidRDefault="00AB0CA6" w:rsidP="00EA38FF">
      <w:pPr>
        <w:spacing w:line="276" w:lineRule="auto"/>
        <w:jc w:val="both"/>
        <w:rPr>
          <w:rFonts w:eastAsia="Calibri" w:cs="Calibri"/>
          <w:color w:val="000000" w:themeColor="text1"/>
          <w:szCs w:val="22"/>
        </w:rPr>
      </w:pPr>
      <w:r w:rsidRPr="00AB0CA6">
        <w:rPr>
          <w:rFonts w:eastAsia="Calibri" w:cs="Calibri"/>
          <w:color w:val="000000" w:themeColor="text1"/>
          <w:szCs w:val="22"/>
        </w:rPr>
        <w:t>Furthermore, the electronics and user interface design demonstrate a clear focus on usability, safety, and flexibility, with considerations made for expandability and integration.</w:t>
      </w:r>
      <w:r>
        <w:rPr>
          <w:rFonts w:eastAsia="Calibri" w:cs="Calibri"/>
          <w:color w:val="000000" w:themeColor="text1"/>
          <w:szCs w:val="22"/>
        </w:rPr>
        <w:t xml:space="preserve"> </w:t>
      </w:r>
      <w:r w:rsidR="711C4F0C" w:rsidRPr="5AA29C08">
        <w:rPr>
          <w:rFonts w:eastAsia="Calibri" w:cs="Calibri"/>
          <w:color w:val="000000" w:themeColor="text1"/>
          <w:szCs w:val="22"/>
        </w:rPr>
        <w:t xml:space="preserve">We </w:t>
      </w:r>
      <w:r w:rsidR="218650B8" w:rsidRPr="5AA29C08">
        <w:rPr>
          <w:rFonts w:eastAsia="Calibri" w:cs="Calibri"/>
          <w:color w:val="000000" w:themeColor="text1"/>
          <w:szCs w:val="22"/>
        </w:rPr>
        <w:t xml:space="preserve">had to wait longer than expected for </w:t>
      </w:r>
      <w:r w:rsidR="218650B8" w:rsidRPr="2403681D">
        <w:rPr>
          <w:rFonts w:eastAsia="Calibri" w:cs="Calibri"/>
          <w:color w:val="000000" w:themeColor="text1"/>
          <w:szCs w:val="22"/>
        </w:rPr>
        <w:t xml:space="preserve">stepper motors </w:t>
      </w:r>
      <w:r w:rsidR="3EFA8AED" w:rsidRPr="35A5A346">
        <w:rPr>
          <w:rFonts w:eastAsia="Calibri" w:cs="Calibri"/>
          <w:color w:val="000000" w:themeColor="text1"/>
          <w:szCs w:val="22"/>
        </w:rPr>
        <w:t xml:space="preserve">and subsequently </w:t>
      </w:r>
      <w:r w:rsidR="3EFA8AED" w:rsidRPr="7365C172">
        <w:rPr>
          <w:rFonts w:eastAsia="Calibri" w:cs="Calibri"/>
          <w:color w:val="000000" w:themeColor="text1"/>
          <w:szCs w:val="22"/>
        </w:rPr>
        <w:t>the stepper motor drivers</w:t>
      </w:r>
      <w:r w:rsidR="0B86F5C8" w:rsidRPr="749AD495">
        <w:rPr>
          <w:rFonts w:eastAsia="Calibri" w:cs="Calibri"/>
          <w:color w:val="000000" w:themeColor="text1"/>
          <w:szCs w:val="22"/>
        </w:rPr>
        <w:t>,</w:t>
      </w:r>
      <w:r w:rsidR="3EFA8AED" w:rsidRPr="7365C172">
        <w:rPr>
          <w:rFonts w:eastAsia="Calibri" w:cs="Calibri"/>
          <w:color w:val="000000" w:themeColor="text1"/>
          <w:szCs w:val="22"/>
        </w:rPr>
        <w:t xml:space="preserve"> which </w:t>
      </w:r>
      <w:r w:rsidR="3EFA8AED" w:rsidRPr="749AD495">
        <w:rPr>
          <w:rFonts w:eastAsia="Calibri" w:cs="Calibri"/>
          <w:color w:val="000000" w:themeColor="text1"/>
          <w:szCs w:val="22"/>
        </w:rPr>
        <w:t>prevented</w:t>
      </w:r>
      <w:r w:rsidR="3EFA8AED" w:rsidRPr="7365C172">
        <w:rPr>
          <w:rFonts w:eastAsia="Calibri" w:cs="Calibri"/>
          <w:color w:val="000000" w:themeColor="text1"/>
          <w:szCs w:val="22"/>
        </w:rPr>
        <w:t xml:space="preserve"> us from writing code to</w:t>
      </w:r>
      <w:r w:rsidR="3EFA8AED" w:rsidRPr="4AF8B82C">
        <w:rPr>
          <w:rFonts w:eastAsia="Calibri" w:cs="Calibri"/>
          <w:color w:val="000000" w:themeColor="text1"/>
          <w:szCs w:val="22"/>
        </w:rPr>
        <w:t xml:space="preserve"> test it.</w:t>
      </w:r>
      <w:r w:rsidR="4E5C9810" w:rsidRPr="749AD495">
        <w:rPr>
          <w:rFonts w:eastAsia="Calibri" w:cs="Calibri"/>
          <w:color w:val="000000" w:themeColor="text1"/>
          <w:szCs w:val="22"/>
        </w:rPr>
        <w:t xml:space="preserve"> Along with issues </w:t>
      </w:r>
      <w:r w:rsidR="28BC92CF" w:rsidRPr="749AD495">
        <w:rPr>
          <w:rFonts w:eastAsia="Calibri" w:cs="Calibri"/>
          <w:color w:val="000000" w:themeColor="text1"/>
          <w:szCs w:val="22"/>
        </w:rPr>
        <w:t xml:space="preserve">relating to </w:t>
      </w:r>
      <w:r w:rsidR="28BC92CF" w:rsidRPr="0976BCC5">
        <w:rPr>
          <w:rFonts w:eastAsia="Calibri" w:cs="Calibri"/>
          <w:color w:val="000000" w:themeColor="text1"/>
          <w:szCs w:val="22"/>
        </w:rPr>
        <w:t xml:space="preserve">getting the motors to turn initially, this put </w:t>
      </w:r>
      <w:r w:rsidR="28BC92CF" w:rsidRPr="23F05E61">
        <w:rPr>
          <w:rFonts w:eastAsia="Calibri" w:cs="Calibri"/>
          <w:color w:val="000000" w:themeColor="text1"/>
          <w:szCs w:val="22"/>
        </w:rPr>
        <w:t>us behind schedule</w:t>
      </w:r>
      <w:r w:rsidR="23F05E61" w:rsidRPr="23F05E61">
        <w:rPr>
          <w:rFonts w:eastAsia="Calibri" w:cs="Calibri"/>
          <w:color w:val="000000" w:themeColor="text1"/>
          <w:szCs w:val="22"/>
        </w:rPr>
        <w:t>.</w:t>
      </w:r>
      <w:r w:rsidR="475891A9" w:rsidRPr="23F05E61">
        <w:rPr>
          <w:rFonts w:eastAsia="Calibri" w:cs="Calibri"/>
          <w:color w:val="000000" w:themeColor="text1"/>
          <w:szCs w:val="22"/>
        </w:rPr>
        <w:t xml:space="preserve"> </w:t>
      </w:r>
      <w:r w:rsidR="475891A9" w:rsidRPr="459361E1">
        <w:rPr>
          <w:rFonts w:eastAsia="Calibri" w:cs="Calibri"/>
          <w:color w:val="000000" w:themeColor="text1"/>
          <w:szCs w:val="22"/>
        </w:rPr>
        <w:t xml:space="preserve">We aim to </w:t>
      </w:r>
      <w:r w:rsidR="475891A9" w:rsidRPr="417FF5B6">
        <w:rPr>
          <w:rFonts w:eastAsia="Calibri" w:cs="Calibri"/>
          <w:color w:val="000000" w:themeColor="text1"/>
          <w:szCs w:val="22"/>
        </w:rPr>
        <w:t>u</w:t>
      </w:r>
      <w:r w:rsidR="440537CF" w:rsidRPr="417FF5B6">
        <w:rPr>
          <w:rFonts w:eastAsia="Calibri" w:cs="Calibri"/>
          <w:color w:val="000000" w:themeColor="text1"/>
          <w:szCs w:val="22"/>
        </w:rPr>
        <w:t>tilise</w:t>
      </w:r>
      <w:r w:rsidR="475891A9" w:rsidRPr="459361E1">
        <w:rPr>
          <w:rFonts w:eastAsia="Calibri" w:cs="Calibri"/>
          <w:color w:val="000000" w:themeColor="text1"/>
          <w:szCs w:val="22"/>
        </w:rPr>
        <w:t xml:space="preserve"> generative AI to </w:t>
      </w:r>
      <w:r w:rsidR="475891A9" w:rsidRPr="7C8B3F9A">
        <w:rPr>
          <w:rFonts w:eastAsia="Calibri" w:cs="Calibri"/>
          <w:color w:val="000000" w:themeColor="text1"/>
          <w:szCs w:val="22"/>
        </w:rPr>
        <w:t xml:space="preserve">streamline the </w:t>
      </w:r>
      <w:r w:rsidR="2F2C48B5" w:rsidRPr="0A30ED96">
        <w:rPr>
          <w:rFonts w:eastAsia="Calibri" w:cs="Calibri"/>
          <w:color w:val="000000" w:themeColor="text1"/>
          <w:szCs w:val="22"/>
        </w:rPr>
        <w:t>G</w:t>
      </w:r>
      <w:r w:rsidR="2F2C48B5" w:rsidRPr="67FC2159">
        <w:rPr>
          <w:rFonts w:eastAsia="Calibri" w:cs="Calibri"/>
          <w:color w:val="000000" w:themeColor="text1"/>
          <w:szCs w:val="22"/>
        </w:rPr>
        <w:t>-code conversion and user interface</w:t>
      </w:r>
      <w:r w:rsidR="2F2C48B5" w:rsidRPr="417FF5B6">
        <w:rPr>
          <w:rFonts w:eastAsia="Calibri" w:cs="Calibri"/>
          <w:color w:val="000000" w:themeColor="text1"/>
          <w:szCs w:val="22"/>
        </w:rPr>
        <w:t xml:space="preserve">, </w:t>
      </w:r>
      <w:r w:rsidR="5C041A82" w:rsidRPr="417FF5B6">
        <w:rPr>
          <w:rFonts w:eastAsia="Calibri" w:cs="Calibri"/>
          <w:color w:val="000000" w:themeColor="text1"/>
          <w:szCs w:val="22"/>
        </w:rPr>
        <w:t>while also reallocating</w:t>
      </w:r>
      <w:r w:rsidR="2F2C48B5" w:rsidRPr="0A30ED96">
        <w:rPr>
          <w:rFonts w:eastAsia="Calibri" w:cs="Calibri"/>
          <w:color w:val="000000" w:themeColor="text1"/>
          <w:szCs w:val="22"/>
        </w:rPr>
        <w:t xml:space="preserve"> members from other </w:t>
      </w:r>
      <w:r w:rsidR="2F2C48B5" w:rsidRPr="417FF5B6">
        <w:rPr>
          <w:rFonts w:eastAsia="Calibri" w:cs="Calibri"/>
          <w:color w:val="000000" w:themeColor="text1"/>
          <w:szCs w:val="22"/>
        </w:rPr>
        <w:t>sub-teams</w:t>
      </w:r>
      <w:r w:rsidR="2F2C48B5" w:rsidRPr="0A30ED96">
        <w:rPr>
          <w:rFonts w:eastAsia="Calibri" w:cs="Calibri"/>
          <w:color w:val="000000" w:themeColor="text1"/>
          <w:szCs w:val="22"/>
        </w:rPr>
        <w:t xml:space="preserve"> to </w:t>
      </w:r>
      <w:r w:rsidR="2F2C48B5" w:rsidRPr="417FF5B6">
        <w:rPr>
          <w:rFonts w:eastAsia="Calibri" w:cs="Calibri"/>
          <w:color w:val="000000" w:themeColor="text1"/>
          <w:szCs w:val="22"/>
        </w:rPr>
        <w:t xml:space="preserve">ensure timely completion. </w:t>
      </w:r>
    </w:p>
    <w:p w14:paraId="3EC6ECD1" w14:textId="56B9093F" w:rsidR="003E5EB3" w:rsidRPr="003E5EB3" w:rsidRDefault="003E5EB3" w:rsidP="00EA38FF">
      <w:pPr>
        <w:spacing w:line="276" w:lineRule="auto"/>
        <w:jc w:val="both"/>
        <w:rPr>
          <w:rFonts w:eastAsia="Calibri" w:cs="Calibri"/>
          <w:color w:val="000000" w:themeColor="text1"/>
          <w:szCs w:val="22"/>
        </w:rPr>
      </w:pPr>
      <w:r w:rsidRPr="003E5EB3">
        <w:rPr>
          <w:rFonts w:eastAsia="Calibri" w:cs="Calibri"/>
          <w:color w:val="000000" w:themeColor="text1"/>
          <w:szCs w:val="22"/>
        </w:rPr>
        <w:t>As well as technical progress, sustainability and cost-effectiveness were also considered throughout the design process. The frame was built using aluminium extrusion, chosen for its strength, recyclability, and ease of assembly. Other components, such as the NEMA 17 stepper motors and stainless-steel rods, were selected not only for their performance but also for durability and long-term reusability. The bill of materials was kept simple and affordable, allowing us to make the most of the remaining budget. This gave us room to invest in higher-quality, reliable parts where it mattered most, without exceeding our financial limits.</w:t>
      </w:r>
    </w:p>
    <w:p w14:paraId="1422F3BF" w14:textId="591FF82E" w:rsidR="00803BB2" w:rsidRPr="003E5EB3" w:rsidRDefault="00803BB2" w:rsidP="00EA38FF">
      <w:pPr>
        <w:spacing w:line="276" w:lineRule="auto"/>
        <w:jc w:val="both"/>
        <w:rPr>
          <w:rFonts w:eastAsia="Calibri" w:cs="Calibri"/>
          <w:color w:val="000000" w:themeColor="text1"/>
          <w:szCs w:val="22"/>
        </w:rPr>
      </w:pPr>
      <w:r w:rsidRPr="00803BB2">
        <w:rPr>
          <w:rFonts w:eastAsia="Calibri" w:cs="Calibri"/>
          <w:color w:val="000000" w:themeColor="text1"/>
          <w:szCs w:val="22"/>
        </w:rPr>
        <w:t>The extrusion mechanism and Core X-Y system are now functional as standalone subsystems, but they are yet to be fully integrated into the main frame and connected to their respective motors. While these components have been tested individually and proven to perform as intended, a full system integration is still pending. As such, it is currently not possible to evaluate the complete functionality of the printer or identify any operational faults in the assembled machine.</w:t>
      </w:r>
    </w:p>
    <w:p w14:paraId="40A99A5A" w14:textId="6B6603EA" w:rsidR="00AB0CA6" w:rsidRDefault="00DA67A4" w:rsidP="00EA38FF">
      <w:pPr>
        <w:spacing w:line="276" w:lineRule="auto"/>
        <w:jc w:val="both"/>
        <w:rPr>
          <w:rFonts w:eastAsia="Calibri" w:cs="Calibri"/>
          <w:color w:val="000000" w:themeColor="text1"/>
          <w:szCs w:val="22"/>
        </w:rPr>
      </w:pPr>
      <w:r w:rsidRPr="00DA67A4">
        <w:rPr>
          <w:rFonts w:eastAsia="Calibri" w:cs="Calibri"/>
          <w:color w:val="000000" w:themeColor="text1"/>
          <w:szCs w:val="22"/>
        </w:rPr>
        <w:t xml:space="preserve">Key changes are </w:t>
      </w:r>
      <w:r w:rsidR="00EE6736" w:rsidRPr="00DA67A4">
        <w:rPr>
          <w:rFonts w:eastAsia="Calibri" w:cs="Calibri"/>
          <w:color w:val="000000" w:themeColor="text1"/>
          <w:szCs w:val="22"/>
        </w:rPr>
        <w:t>planned</w:t>
      </w:r>
      <w:r w:rsidRPr="00DA67A4">
        <w:rPr>
          <w:rFonts w:eastAsia="Calibri" w:cs="Calibri"/>
          <w:color w:val="000000" w:themeColor="text1"/>
          <w:szCs w:val="22"/>
        </w:rPr>
        <w:t xml:space="preserve"> </w:t>
      </w:r>
      <w:r w:rsidR="00902738">
        <w:rPr>
          <w:rFonts w:eastAsia="Calibri" w:cs="Calibri"/>
          <w:color w:val="000000" w:themeColor="text1"/>
          <w:szCs w:val="22"/>
        </w:rPr>
        <w:t>for</w:t>
      </w:r>
      <w:r w:rsidRPr="00DA67A4">
        <w:rPr>
          <w:rFonts w:eastAsia="Calibri" w:cs="Calibri"/>
          <w:color w:val="000000" w:themeColor="text1"/>
          <w:szCs w:val="22"/>
        </w:rPr>
        <w:t xml:space="preserve"> the final presentation to address this. These include mounting the extrusion mechanism and Core X-Y system onto the main frame, attaching all motors, and completing the wiring to ensure communication with the Arduino controller. Additionally, acrylic side walls and a wooden base will be installed to complete the framework and enhance structural integrity. Once integration is complete, full system testing will be conducted to verify movement control and printing accuracy.</w:t>
      </w:r>
    </w:p>
    <w:p w14:paraId="35B476F0" w14:textId="1CAEDF91" w:rsidR="00E032F1" w:rsidRPr="00E032F1" w:rsidRDefault="000C1B39" w:rsidP="00E032F1">
      <w:pPr>
        <w:spacing w:line="276" w:lineRule="auto"/>
        <w:jc w:val="both"/>
        <w:rPr>
          <w:rFonts w:eastAsia="Calibri" w:cs="Calibri"/>
          <w:color w:val="000000" w:themeColor="text1"/>
          <w:szCs w:val="22"/>
        </w:rPr>
      </w:pPr>
      <w:r w:rsidRPr="000C1B39">
        <w:rPr>
          <w:rFonts w:eastAsia="Calibri" w:cs="Calibri"/>
          <w:color w:val="000000" w:themeColor="text1"/>
          <w:szCs w:val="22"/>
        </w:rPr>
        <w:lastRenderedPageBreak/>
        <w:t>Despite some subsystems remaining unassembled, the team has demonstrated professionalism and resilience throughout the design and prototyping phases</w:t>
      </w:r>
      <w:r w:rsidR="00E27700" w:rsidRPr="00E27700">
        <w:rPr>
          <w:rFonts w:eastAsia="Calibri" w:cs="Calibri"/>
          <w:color w:val="000000" w:themeColor="text1"/>
          <w:szCs w:val="22"/>
        </w:rPr>
        <w:t xml:space="preserve">. </w:t>
      </w:r>
      <w:r w:rsidR="00EA38FF">
        <w:rPr>
          <w:rFonts w:eastAsia="Calibri" w:cs="Calibri"/>
          <w:color w:val="000000" w:themeColor="text1"/>
          <w:szCs w:val="22"/>
        </w:rPr>
        <w:t>CeraTech</w:t>
      </w:r>
      <w:r>
        <w:rPr>
          <w:rFonts w:eastAsia="Calibri" w:cs="Calibri"/>
          <w:color w:val="000000" w:themeColor="text1"/>
          <w:szCs w:val="22"/>
        </w:rPr>
        <w:t xml:space="preserve"> has</w:t>
      </w:r>
      <w:r w:rsidR="00E27700" w:rsidRPr="00E27700">
        <w:rPr>
          <w:rFonts w:eastAsia="Calibri" w:cs="Calibri"/>
          <w:color w:val="000000" w:themeColor="text1"/>
          <w:szCs w:val="22"/>
        </w:rPr>
        <w:t xml:space="preserve"> made solid progress toward </w:t>
      </w:r>
      <w:r>
        <w:rPr>
          <w:rFonts w:eastAsia="Calibri" w:cs="Calibri"/>
          <w:color w:val="000000" w:themeColor="text1"/>
          <w:szCs w:val="22"/>
        </w:rPr>
        <w:t>our</w:t>
      </w:r>
      <w:r w:rsidR="00E27700" w:rsidRPr="00E27700">
        <w:rPr>
          <w:rFonts w:eastAsia="Calibri" w:cs="Calibri"/>
          <w:color w:val="000000" w:themeColor="text1"/>
          <w:szCs w:val="22"/>
        </w:rPr>
        <w:t xml:space="preserve"> goals thanks to our iterative approach, commitment to sustainable design, and attention to both the technical details and how we work together as a team.</w:t>
      </w:r>
      <w:r w:rsidR="00E032F1">
        <w:rPr>
          <w:rFonts w:eastAsia="Calibri" w:cs="Calibri"/>
          <w:i/>
          <w:iCs/>
          <w:color w:val="FF0000"/>
          <w:szCs w:val="22"/>
        </w:rPr>
        <w:br w:type="page"/>
      </w:r>
    </w:p>
    <w:p w14:paraId="0D298235" w14:textId="77777777" w:rsidR="10730712" w:rsidRDefault="10730712" w:rsidP="0DE75243">
      <w:pPr>
        <w:rPr>
          <w:rFonts w:eastAsia="Calibri" w:cs="Calibri"/>
          <w:i/>
          <w:iCs/>
          <w:color w:val="FF0000"/>
          <w:szCs w:val="22"/>
        </w:rPr>
      </w:pPr>
    </w:p>
    <w:p w14:paraId="5A120554" w14:textId="77777777" w:rsidR="009A2FA4" w:rsidRPr="001E4D78" w:rsidRDefault="009A2FA4" w:rsidP="00132B7D">
      <w:pPr>
        <w:pStyle w:val="Heading1"/>
      </w:pPr>
      <w:bookmarkStart w:id="59" w:name="_Toc199984996"/>
      <w:r w:rsidRPr="001E4D78">
        <w:t>Bibliography</w:t>
      </w:r>
      <w:bookmarkEnd w:id="59"/>
    </w:p>
    <w:p w14:paraId="00635F41" w14:textId="77777777" w:rsidR="009A2FA4" w:rsidRPr="00EA41A0" w:rsidRDefault="009A2FA4" w:rsidP="009A2FA4">
      <w:pPr>
        <w:rPr>
          <w:rFonts w:cs="Calibri"/>
        </w:rPr>
      </w:pPr>
      <w:r w:rsidRPr="00EA41A0">
        <w:rPr>
          <w:rFonts w:cs="Calibri"/>
        </w:rPr>
        <w:t>[1]</w:t>
      </w:r>
    </w:p>
    <w:p w14:paraId="7F49FE20" w14:textId="77777777" w:rsidR="009A2FA4" w:rsidRPr="00EA41A0" w:rsidRDefault="009A2FA4" w:rsidP="009A2FA4">
      <w:pPr>
        <w:rPr>
          <w:rFonts w:cs="Calibri"/>
        </w:rPr>
      </w:pPr>
      <w:r w:rsidRPr="00EA41A0">
        <w:rPr>
          <w:rFonts w:cs="Calibri"/>
        </w:rPr>
        <w:t xml:space="preserve">The </w:t>
      </w:r>
      <w:r>
        <w:rPr>
          <w:rFonts w:cs="Calibri"/>
        </w:rPr>
        <w:t>Aluminium</w:t>
      </w:r>
      <w:r w:rsidRPr="00EA41A0">
        <w:rPr>
          <w:rFonts w:cs="Calibri"/>
        </w:rPr>
        <w:t xml:space="preserve"> Association, “Infinitely Recyclable,” can be found under https://www.</w:t>
      </w:r>
      <w:r>
        <w:rPr>
          <w:rFonts w:cs="Calibri"/>
        </w:rPr>
        <w:t>aluminium</w:t>
      </w:r>
      <w:r w:rsidRPr="00EA41A0">
        <w:rPr>
          <w:rFonts w:cs="Calibri"/>
        </w:rPr>
        <w:t xml:space="preserve">.org/Recycling, </w:t>
      </w:r>
      <w:r w:rsidRPr="00EA41A0">
        <w:rPr>
          <w:rFonts w:cs="Calibri"/>
          <w:b/>
          <w:bCs/>
        </w:rPr>
        <w:t>2021</w:t>
      </w:r>
      <w:r w:rsidRPr="00EA41A0">
        <w:rPr>
          <w:rFonts w:cs="Calibri"/>
        </w:rPr>
        <w:t>.</w:t>
      </w:r>
    </w:p>
    <w:p w14:paraId="54A716B3" w14:textId="77777777" w:rsidR="009A2FA4" w:rsidRPr="00EA41A0" w:rsidRDefault="009A2FA4" w:rsidP="009A2FA4">
      <w:pPr>
        <w:rPr>
          <w:rFonts w:cs="Calibri"/>
        </w:rPr>
      </w:pPr>
      <w:r w:rsidRPr="00EA41A0">
        <w:rPr>
          <w:rFonts w:cs="Calibri"/>
        </w:rPr>
        <w:t>[2]</w:t>
      </w:r>
    </w:p>
    <w:p w14:paraId="291EA9AB" w14:textId="77777777" w:rsidR="009A2FA4" w:rsidRPr="00EA41A0" w:rsidRDefault="009A2FA4" w:rsidP="009A2FA4">
      <w:pPr>
        <w:rPr>
          <w:rFonts w:cs="Calibri"/>
        </w:rPr>
      </w:pPr>
      <w:proofErr w:type="spellStart"/>
      <w:r w:rsidRPr="00EA41A0">
        <w:rPr>
          <w:rFonts w:cs="Calibri"/>
        </w:rPr>
        <w:t>RatRig</w:t>
      </w:r>
      <w:proofErr w:type="spellEnd"/>
      <w:r w:rsidRPr="00EA41A0">
        <w:rPr>
          <w:rFonts w:cs="Calibri"/>
        </w:rPr>
        <w:t xml:space="preserve">, can be found under https://statics.teams.cdn.office.net/evergreen-assets/safelinks/1/atp-safelinks.html, </w:t>
      </w:r>
      <w:r w:rsidRPr="00EA41A0">
        <w:rPr>
          <w:rFonts w:cs="Calibri"/>
          <w:b/>
          <w:bCs/>
        </w:rPr>
        <w:t>2021</w:t>
      </w:r>
      <w:r w:rsidRPr="00EA41A0">
        <w:rPr>
          <w:rFonts w:cs="Calibri"/>
        </w:rPr>
        <w:t>.</w:t>
      </w:r>
    </w:p>
    <w:p w14:paraId="185FDA64" w14:textId="77777777" w:rsidR="009A2FA4" w:rsidRPr="00EA41A0" w:rsidRDefault="009A2FA4" w:rsidP="009A2FA4">
      <w:pPr>
        <w:rPr>
          <w:rFonts w:cs="Calibri"/>
        </w:rPr>
      </w:pPr>
      <w:r w:rsidRPr="00EA41A0">
        <w:rPr>
          <w:rFonts w:cs="Calibri"/>
        </w:rPr>
        <w:t>[3]</w:t>
      </w:r>
    </w:p>
    <w:p w14:paraId="3049FCEE" w14:textId="77777777" w:rsidR="009A2FA4" w:rsidRPr="00EA41A0" w:rsidRDefault="009A2FA4" w:rsidP="009A2FA4">
      <w:pPr>
        <w:rPr>
          <w:rFonts w:cs="Calibri"/>
        </w:rPr>
      </w:pPr>
      <w:r w:rsidRPr="00EA41A0">
        <w:rPr>
          <w:rFonts w:cs="Calibri"/>
        </w:rPr>
        <w:t xml:space="preserve">Ravi Toor, “How Sustainable is PLA 3D Printer Filament? | </w:t>
      </w:r>
      <w:proofErr w:type="spellStart"/>
      <w:r w:rsidRPr="00EA41A0">
        <w:rPr>
          <w:rFonts w:cs="Calibri"/>
        </w:rPr>
        <w:t>Filamentive</w:t>
      </w:r>
      <w:proofErr w:type="spellEnd"/>
      <w:r w:rsidRPr="00EA41A0">
        <w:rPr>
          <w:rFonts w:cs="Calibri"/>
        </w:rPr>
        <w:t xml:space="preserve">,” can be found under https://www.filamentive.com/how-sustainable-is-pla/, </w:t>
      </w:r>
      <w:r w:rsidRPr="00EA41A0">
        <w:rPr>
          <w:rFonts w:cs="Calibri"/>
          <w:b/>
          <w:bCs/>
        </w:rPr>
        <w:t>2019</w:t>
      </w:r>
      <w:r w:rsidRPr="00EA41A0">
        <w:rPr>
          <w:rFonts w:cs="Calibri"/>
        </w:rPr>
        <w:t>.</w:t>
      </w:r>
    </w:p>
    <w:p w14:paraId="77D9F09F" w14:textId="5B5100B2" w:rsidR="00201314" w:rsidRDefault="00201314" w:rsidP="0DE75243">
      <w:pPr>
        <w:pStyle w:val="Heading1"/>
        <w:tabs>
          <w:tab w:val="left" w:pos="7380"/>
          <w:tab w:val="left" w:pos="10800"/>
          <w:tab w:val="left" w:pos="12240"/>
        </w:tabs>
        <w:rPr>
          <w:rFonts w:eastAsia="Calibri" w:cs="Calibri"/>
          <w:color w:val="AD2159"/>
        </w:rPr>
      </w:pPr>
      <w:r>
        <w:rPr>
          <w:rFonts w:eastAsia="Calibri" w:cs="Calibri"/>
          <w:color w:val="AD2159"/>
        </w:rPr>
        <w:br w:type="page"/>
      </w:r>
    </w:p>
    <w:p w14:paraId="0E2FF0B6" w14:textId="64225520" w:rsidR="53D624CD" w:rsidRPr="00132B7D" w:rsidRDefault="53D624CD" w:rsidP="00132B7D">
      <w:pPr>
        <w:pStyle w:val="Heading1"/>
      </w:pPr>
      <w:bookmarkStart w:id="60" w:name="_Toc199976492"/>
      <w:bookmarkStart w:id="61" w:name="_Toc199984997"/>
      <w:r w:rsidRPr="00132B7D">
        <w:lastRenderedPageBreak/>
        <w:t>Appendix</w:t>
      </w:r>
      <w:bookmarkEnd w:id="60"/>
      <w:bookmarkEnd w:id="61"/>
    </w:p>
    <w:p w14:paraId="7126499A" w14:textId="54C14615" w:rsidR="544CACCA" w:rsidRDefault="544CACCA" w:rsidP="002C4E8A">
      <w:pPr>
        <w:pStyle w:val="Heading2"/>
        <w:rPr>
          <w:rFonts w:eastAsia="Calibri"/>
        </w:rPr>
      </w:pPr>
      <w:bookmarkStart w:id="62" w:name="_Toc199984998"/>
      <w:r w:rsidRPr="1533C2D8">
        <w:t xml:space="preserve">Extrusion </w:t>
      </w:r>
      <w:r w:rsidRPr="58856BEE">
        <w:t>mechanism</w:t>
      </w:r>
      <w:bookmarkEnd w:id="62"/>
    </w:p>
    <w:p w14:paraId="4413E445" w14:textId="3A169E78" w:rsidR="10730712" w:rsidRPr="00CA3D5A" w:rsidRDefault="34750938" w:rsidP="0DE75243">
      <w:pPr>
        <w:tabs>
          <w:tab w:val="left" w:pos="7380"/>
          <w:tab w:val="left" w:pos="10800"/>
          <w:tab w:val="left" w:pos="12240"/>
        </w:tabs>
        <w:rPr>
          <w:rFonts w:eastAsia="Calibri"/>
        </w:rPr>
      </w:pPr>
      <w:r>
        <w:rPr>
          <w:noProof/>
        </w:rPr>
        <w:drawing>
          <wp:inline distT="0" distB="0" distL="0" distR="0" wp14:anchorId="42C5E78D" wp14:editId="1D673E74">
            <wp:extent cx="2377440" cy="3673116"/>
            <wp:effectExtent l="0" t="0" r="0" b="0"/>
            <wp:docPr id="1158833858" name="Picture 65921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21545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77440" cy="3673116"/>
                    </a:xfrm>
                    <a:prstGeom prst="rect">
                      <a:avLst/>
                    </a:prstGeom>
                  </pic:spPr>
                </pic:pic>
              </a:graphicData>
            </a:graphic>
          </wp:inline>
        </w:drawing>
      </w:r>
      <w:r>
        <w:t xml:space="preserve">       </w:t>
      </w:r>
      <w:r w:rsidR="16054ADE">
        <w:rPr>
          <w:noProof/>
        </w:rPr>
        <w:drawing>
          <wp:inline distT="0" distB="0" distL="0" distR="0" wp14:anchorId="48C31790" wp14:editId="2F59A6F8">
            <wp:extent cx="2372600" cy="3712464"/>
            <wp:effectExtent l="0" t="0" r="0" b="0"/>
            <wp:docPr id="1553419749" name="Picture 123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022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2600" cy="3712464"/>
                    </a:xfrm>
                    <a:prstGeom prst="rect">
                      <a:avLst/>
                    </a:prstGeom>
                  </pic:spPr>
                </pic:pic>
              </a:graphicData>
            </a:graphic>
          </wp:inline>
        </w:drawing>
      </w:r>
    </w:p>
    <w:p w14:paraId="56AD7065" w14:textId="2BF80D52" w:rsidR="14077144" w:rsidRPr="00AD0132" w:rsidRDefault="160BB210" w:rsidP="0DE75243">
      <w:pPr>
        <w:rPr>
          <w:rFonts w:eastAsia="Calibri"/>
        </w:rPr>
      </w:pPr>
      <w:r>
        <w:rPr>
          <w:noProof/>
        </w:rPr>
        <w:lastRenderedPageBreak/>
        <w:drawing>
          <wp:inline distT="0" distB="0" distL="0" distR="0" wp14:anchorId="35DB366C" wp14:editId="79D9B09E">
            <wp:extent cx="2329957" cy="3764635"/>
            <wp:effectExtent l="0" t="0" r="3175" b="2540"/>
            <wp:docPr id="1026845109" name="Picture 10078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846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29957" cy="3764635"/>
                    </a:xfrm>
                    <a:prstGeom prst="rect">
                      <a:avLst/>
                    </a:prstGeom>
                  </pic:spPr>
                </pic:pic>
              </a:graphicData>
            </a:graphic>
          </wp:inline>
        </w:drawing>
      </w:r>
      <w:r w:rsidR="00A118C3" w:rsidRPr="132CB599">
        <w:rPr>
          <w:rFonts w:eastAsia="Calibri"/>
        </w:rPr>
        <w:t xml:space="preserve"> </w:t>
      </w:r>
      <w:r w:rsidR="005B6189" w:rsidRPr="132CB599">
        <w:rPr>
          <w:rFonts w:eastAsia="Calibri"/>
        </w:rPr>
        <w:t xml:space="preserve"> </w:t>
      </w:r>
    </w:p>
    <w:p w14:paraId="4F3376DE" w14:textId="77777777" w:rsidR="00E874E2" w:rsidRDefault="00E874E2" w:rsidP="00AA4DDE">
      <w:pPr>
        <w:tabs>
          <w:tab w:val="left" w:pos="7380"/>
          <w:tab w:val="left" w:pos="10800"/>
          <w:tab w:val="left" w:pos="12240"/>
        </w:tabs>
        <w:rPr>
          <w:ins w:id="63" w:author="Tan, Max" w:date="2025-06-05T01:07:00Z" w16du:dateUtc="2025-06-05T00:07:00Z"/>
          <w:u w:val="single"/>
        </w:rPr>
      </w:pPr>
    </w:p>
    <w:p w14:paraId="3954F7B6" w14:textId="5028FF12" w:rsidR="00AA4DDE" w:rsidRPr="002C4E8A" w:rsidRDefault="00AA4DDE" w:rsidP="002C4E8A">
      <w:pPr>
        <w:pStyle w:val="Heading2"/>
      </w:pPr>
      <w:bookmarkStart w:id="64" w:name="_Toc199984999"/>
      <w:r w:rsidRPr="002C4E8A">
        <w:lastRenderedPageBreak/>
        <w:t>Z</w:t>
      </w:r>
      <w:r w:rsidR="006F0C39">
        <w:t>-</w:t>
      </w:r>
      <w:r w:rsidRPr="002C4E8A">
        <w:t>axis mechanism</w:t>
      </w:r>
      <w:bookmarkEnd w:id="64"/>
    </w:p>
    <w:p w14:paraId="1BB6241F" w14:textId="042EE29B" w:rsidR="00AA4DDE" w:rsidRDefault="00A2304B" w:rsidP="0DE75243">
      <w:pPr>
        <w:spacing w:after="160"/>
        <w:rPr>
          <w:rFonts w:eastAsia="Calibri" w:cs="Calibri"/>
          <w:b/>
          <w:bCs/>
          <w:i/>
          <w:iCs/>
        </w:rPr>
      </w:pPr>
      <w:r>
        <w:rPr>
          <w:rFonts w:eastAsia="Calibri" w:cs="Calibri"/>
          <w:b/>
          <w:bCs/>
          <w:i/>
          <w:iCs/>
          <w:noProof/>
        </w:rPr>
        <mc:AlternateContent>
          <mc:Choice Requires="wpg">
            <w:drawing>
              <wp:anchor distT="0" distB="0" distL="114300" distR="114300" simplePos="0" relativeHeight="251658244" behindDoc="0" locked="0" layoutInCell="1" allowOverlap="1" wp14:anchorId="4BD95FF3" wp14:editId="05AB7C49">
                <wp:simplePos x="0" y="0"/>
                <wp:positionH relativeFrom="column">
                  <wp:posOffset>0</wp:posOffset>
                </wp:positionH>
                <wp:positionV relativeFrom="paragraph">
                  <wp:posOffset>380205</wp:posOffset>
                </wp:positionV>
                <wp:extent cx="5731510" cy="6406508"/>
                <wp:effectExtent l="0" t="0" r="2540" b="0"/>
                <wp:wrapSquare wrapText="bothSides"/>
                <wp:docPr id="1420023334" name="Group 8"/>
                <wp:cNvGraphicFramePr/>
                <a:graphic xmlns:a="http://schemas.openxmlformats.org/drawingml/2006/main">
                  <a:graphicData uri="http://schemas.microsoft.com/office/word/2010/wordprocessingGroup">
                    <wpg:wgp>
                      <wpg:cNvGrpSpPr/>
                      <wpg:grpSpPr>
                        <a:xfrm>
                          <a:off x="0" y="0"/>
                          <a:ext cx="5731510" cy="6406508"/>
                          <a:chOff x="0" y="0"/>
                          <a:chExt cx="5731510" cy="6406508"/>
                        </a:xfrm>
                      </wpg:grpSpPr>
                      <pic:pic xmlns:pic="http://schemas.openxmlformats.org/drawingml/2006/picture">
                        <pic:nvPicPr>
                          <pic:cNvPr id="1364333412" name="Picture 1" descr="A close-up of a metal spring&#10;&#10;AI-generated content may be incorrect."/>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08760" cy="4404360"/>
                          </a:xfrm>
                          <a:prstGeom prst="rect">
                            <a:avLst/>
                          </a:prstGeom>
                        </pic:spPr>
                      </pic:pic>
                      <pic:pic xmlns:pic="http://schemas.openxmlformats.org/drawingml/2006/picture">
                        <pic:nvPicPr>
                          <pic:cNvPr id="1954578093" name="Picture 1" descr="A grey cylindrical object with holes&#10;&#10;AI-generated content may b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627833" y="0"/>
                            <a:ext cx="2679700" cy="3721100"/>
                          </a:xfrm>
                          <a:prstGeom prst="rect">
                            <a:avLst/>
                          </a:prstGeom>
                        </pic:spPr>
                      </pic:pic>
                      <pic:pic xmlns:pic="http://schemas.openxmlformats.org/drawingml/2006/picture">
                        <pic:nvPicPr>
                          <pic:cNvPr id="1101286707" name="Picture 1" descr="A close-up of a pink object&#10;&#10;AI-generated content may be incorrect."/>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4401178"/>
                            <a:ext cx="5731510" cy="200533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group id="Group 8" style="position:absolute;margin-left:0;margin-top:29.95pt;width:451.3pt;height:504.45pt;z-index:251658253" coordsize="57315,64065" o:spid="_x0000_s1026" w14:anchorId="065C6B4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">
                <v:shape id="Picture 1" style="position:absolute;width:15087;height:44043;visibility:visible;mso-wrap-style:square" alt="A close-up of a metal spring&#10;&#10;AI-generated content may be incorrect."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">
                  <v:imagedata o:title="A close-up of a metal spring&#10;&#10;AI-generated content may be incorrect" r:id="rId96"/>
                </v:shape>
                <v:shape id="Picture 1" style="position:absolute;left:16278;width:26797;height:37211;visibility:visible;mso-wrap-style:square" alt="A grey cylindrical object with holes&#10;&#10;AI-generated content may be incorrec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">
                  <v:imagedata o:title="A grey cylindrical object with holes&#10;&#10;AI-generated content may be incorrect" r:id="rId97"/>
                </v:shape>
                <v:shape id="Picture 1" style="position:absolute;top:44011;width:57315;height:20054;visibility:visible;mso-wrap-style:square" alt="A close-up of a pink object&#10;&#10;AI-generated content may be incorrect."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">
                  <v:imagedata o:title="A close-up of a pink object&#10;&#10;AI-generated content may be incorrect" r:id="rId98"/>
                </v:shape>
                <w10:wrap type="square"/>
              </v:group>
            </w:pict>
          </mc:Fallback>
        </mc:AlternateContent>
      </w:r>
    </w:p>
    <w:p w14:paraId="4A1AA3FE" w14:textId="692DC713" w:rsidR="00885B78" w:rsidRDefault="00885B78" w:rsidP="0DE75243">
      <w:pPr>
        <w:spacing w:after="160"/>
        <w:rPr>
          <w:rFonts w:eastAsia="Calibri" w:cs="Calibri"/>
          <w:b/>
          <w:bCs/>
          <w:i/>
          <w:iCs/>
        </w:rPr>
      </w:pPr>
    </w:p>
    <w:p w14:paraId="7FB34182" w14:textId="77777777" w:rsidR="001F7794" w:rsidRDefault="001F7794" w:rsidP="0DE75243">
      <w:pPr>
        <w:rPr>
          <w:rFonts w:eastAsia="Calibri" w:cs="Calibri"/>
          <w:i/>
          <w:color w:val="FF0000"/>
          <w:szCs w:val="22"/>
        </w:rPr>
      </w:pPr>
    </w:p>
    <w:p w14:paraId="53BFBFBA" w14:textId="77777777" w:rsidR="00AA4DDE" w:rsidRDefault="00AA4DDE">
      <w:pPr>
        <w:spacing w:after="160"/>
        <w:rPr>
          <w:rFonts w:eastAsia="Calibri" w:cs="Calibri"/>
          <w:b/>
          <w:bCs/>
          <w:i/>
          <w:iCs/>
        </w:rPr>
      </w:pPr>
      <w:r>
        <w:rPr>
          <w:rFonts w:eastAsia="Calibri" w:cs="Calibri"/>
          <w:b/>
          <w:bCs/>
          <w:i/>
          <w:iCs/>
        </w:rPr>
        <w:br w:type="page"/>
      </w:r>
    </w:p>
    <w:p w14:paraId="0B3B5E5E" w14:textId="41E7E512" w:rsidR="004D5AFF" w:rsidRDefault="00E874E2" w:rsidP="004C2BDF">
      <w:pPr>
        <w:rPr>
          <w:rFonts w:eastAsia="Calibri" w:cs="Calibri"/>
          <w:b/>
          <w:bCs/>
          <w:i/>
          <w:iCs/>
        </w:rPr>
      </w:pPr>
      <w:ins w:id="65" w:author="Tan, Max" w:date="2025-06-05T01:07:00Z" w16du:dateUtc="2025-06-05T00:07:00Z">
        <w:r w:rsidRPr="00E874E2">
          <w:rPr>
            <w:rFonts w:eastAsia="Calibri" w:cs="Calibri"/>
            <w:b/>
            <w:bCs/>
            <w:i/>
            <w:iCs/>
            <w:noProof/>
          </w:rPr>
          <w:lastRenderedPageBreak/>
          <w:drawing>
            <wp:inline distT="0" distB="0" distL="0" distR="0" wp14:anchorId="58732A49" wp14:editId="61207A60">
              <wp:extent cx="2783721" cy="3084844"/>
              <wp:effectExtent l="0" t="0" r="0" b="1270"/>
              <wp:docPr id="1510519050" name="Picture 1" descr="A blueprint of a mechanical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19050" name="Picture 1" descr="A blueprint of a mechanical design&#10;&#10;AI-generated content may be incorrect."/>
                      <pic:cNvPicPr/>
                    </pic:nvPicPr>
                    <pic:blipFill>
                      <a:blip r:embed="rId99"/>
                      <a:stretch>
                        <a:fillRect/>
                      </a:stretch>
                    </pic:blipFill>
                    <pic:spPr>
                      <a:xfrm>
                        <a:off x="0" y="0"/>
                        <a:ext cx="2814106" cy="3118515"/>
                      </a:xfrm>
                      <a:prstGeom prst="rect">
                        <a:avLst/>
                      </a:prstGeom>
                    </pic:spPr>
                  </pic:pic>
                </a:graphicData>
              </a:graphic>
            </wp:inline>
          </w:drawing>
        </w:r>
      </w:ins>
      <w:r w:rsidR="003168F8" w:rsidRPr="00B90E9D">
        <w:rPr>
          <w:rFonts w:eastAsia="Calibri" w:cs="Calibri"/>
          <w:b/>
          <w:bCs/>
          <w:i/>
          <w:iCs/>
          <w:noProof/>
        </w:rPr>
        <w:drawing>
          <wp:inline distT="0" distB="0" distL="0" distR="0" wp14:anchorId="5D54EE63" wp14:editId="17EA1877">
            <wp:extent cx="2383481" cy="3620114"/>
            <wp:effectExtent l="0" t="0" r="4445" b="0"/>
            <wp:docPr id="1180735682" name="Picture 1" descr="A drawing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35682" name="Picture 1" descr="A drawing of a cylinder&#10;&#10;AI-generated content may be incorrect."/>
                    <pic:cNvPicPr/>
                  </pic:nvPicPr>
                  <pic:blipFill>
                    <a:blip r:embed="rId100"/>
                    <a:stretch>
                      <a:fillRect/>
                    </a:stretch>
                  </pic:blipFill>
                  <pic:spPr>
                    <a:xfrm>
                      <a:off x="0" y="0"/>
                      <a:ext cx="2442987" cy="3710493"/>
                    </a:xfrm>
                    <a:prstGeom prst="rect">
                      <a:avLst/>
                    </a:prstGeom>
                  </pic:spPr>
                </pic:pic>
              </a:graphicData>
            </a:graphic>
          </wp:inline>
        </w:drawing>
      </w:r>
      <w:r w:rsidR="001F5710" w:rsidRPr="001F5710">
        <w:rPr>
          <w:rFonts w:eastAsia="Calibri" w:cs="Calibri"/>
          <w:b/>
          <w:bCs/>
          <w:i/>
          <w:iCs/>
          <w:noProof/>
        </w:rPr>
        <w:drawing>
          <wp:inline distT="0" distB="0" distL="0" distR="0" wp14:anchorId="39C7BCD2" wp14:editId="4DD8DC44">
            <wp:extent cx="4256469" cy="2722895"/>
            <wp:effectExtent l="4763" t="0" r="2857" b="2858"/>
            <wp:docPr id="981167315" name="Picture 1" descr="A drawing of a sha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67315" name="Picture 1" descr="A drawing of a shaft&#10;&#10;AI-generated content may be incorrect."/>
                    <pic:cNvPicPr/>
                  </pic:nvPicPr>
                  <pic:blipFill>
                    <a:blip r:embed="rId101"/>
                    <a:stretch>
                      <a:fillRect/>
                    </a:stretch>
                  </pic:blipFill>
                  <pic:spPr>
                    <a:xfrm rot="5400000">
                      <a:off x="0" y="0"/>
                      <a:ext cx="4279351" cy="2737533"/>
                    </a:xfrm>
                    <a:prstGeom prst="rect">
                      <a:avLst/>
                    </a:prstGeom>
                  </pic:spPr>
                </pic:pic>
              </a:graphicData>
            </a:graphic>
          </wp:inline>
        </w:drawing>
      </w:r>
      <w:ins w:id="66" w:author="Tan, Max" w:date="2025-06-05T01:06:00Z" w16du:dateUtc="2025-06-05T00:06:00Z">
        <w:r>
          <w:rPr>
            <w:rFonts w:eastAsia="Calibri" w:cs="Calibri"/>
            <w:b/>
            <w:bCs/>
            <w:i/>
            <w:iCs/>
          </w:rPr>
          <w:br/>
        </w:r>
      </w:ins>
      <w:r w:rsidR="00645B65" w:rsidRPr="002C4E8A">
        <w:rPr>
          <w:rStyle w:val="Heading2Char"/>
        </w:rPr>
        <w:lastRenderedPageBreak/>
        <mc:AlternateContent>
          <mc:Choice Requires="wpg">
            <w:drawing>
              <wp:anchor distT="0" distB="0" distL="114300" distR="114300" simplePos="0" relativeHeight="251658260" behindDoc="0" locked="0" layoutInCell="1" allowOverlap="1" wp14:anchorId="784BBA01" wp14:editId="05EDC4E7">
                <wp:simplePos x="0" y="0"/>
                <wp:positionH relativeFrom="column">
                  <wp:posOffset>-83820</wp:posOffset>
                </wp:positionH>
                <wp:positionV relativeFrom="paragraph">
                  <wp:posOffset>358140</wp:posOffset>
                </wp:positionV>
                <wp:extent cx="6010910" cy="8499475"/>
                <wp:effectExtent l="0" t="0" r="8890" b="0"/>
                <wp:wrapSquare wrapText="bothSides"/>
                <wp:docPr id="1174556497" name="Group 16"/>
                <wp:cNvGraphicFramePr/>
                <a:graphic xmlns:a="http://schemas.openxmlformats.org/drawingml/2006/main">
                  <a:graphicData uri="http://schemas.microsoft.com/office/word/2010/wordprocessingGroup">
                    <wpg:wgp>
                      <wpg:cNvGrpSpPr/>
                      <wpg:grpSpPr>
                        <a:xfrm>
                          <a:off x="0" y="0"/>
                          <a:ext cx="6010910" cy="8499475"/>
                          <a:chOff x="0" y="0"/>
                          <a:chExt cx="6010910" cy="8499475"/>
                        </a:xfrm>
                      </wpg:grpSpPr>
                      <pic:pic xmlns:pic="http://schemas.openxmlformats.org/drawingml/2006/picture">
                        <pic:nvPicPr>
                          <pic:cNvPr id="1626550313" name="Picture 1" descr="A white square object with holes&#10;&#10;AI-generated content may be incorrect."/>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83820" y="144780"/>
                            <a:ext cx="2752725" cy="1666240"/>
                          </a:xfrm>
                          <a:prstGeom prst="rect">
                            <a:avLst/>
                          </a:prstGeom>
                        </pic:spPr>
                      </pic:pic>
                      <pic:pic xmlns:pic="http://schemas.openxmlformats.org/drawingml/2006/picture">
                        <pic:nvPicPr>
                          <pic:cNvPr id="1809689320" name="Picture 1" descr="A white square object with holes&#10;&#10;AI-generated content may be incorrect."/>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956560" y="0"/>
                            <a:ext cx="2978785" cy="1784350"/>
                          </a:xfrm>
                          <a:prstGeom prst="rect">
                            <a:avLst/>
                          </a:prstGeom>
                        </pic:spPr>
                      </pic:pic>
                      <pic:pic xmlns:pic="http://schemas.openxmlformats.org/drawingml/2006/picture">
                        <pic:nvPicPr>
                          <pic:cNvPr id="313301355" name="Picture 1" descr="A square frame with a white background&#10;&#10;AI-generated content may be incorrect."/>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1950720"/>
                            <a:ext cx="2985770" cy="1813560"/>
                          </a:xfrm>
                          <a:prstGeom prst="rect">
                            <a:avLst/>
                          </a:prstGeom>
                        </pic:spPr>
                      </pic:pic>
                      <pic:pic xmlns:pic="http://schemas.openxmlformats.org/drawingml/2006/picture">
                        <pic:nvPicPr>
                          <pic:cNvPr id="818923061" name="Picture 1" descr="A white rectangular object with black edges&#10;&#10;AI-generated content may be incorrect."/>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124200" y="1798320"/>
                            <a:ext cx="2840990" cy="1893570"/>
                          </a:xfrm>
                          <a:prstGeom prst="rect">
                            <a:avLst/>
                          </a:prstGeom>
                        </pic:spPr>
                      </pic:pic>
                      <pic:pic xmlns:pic="http://schemas.openxmlformats.org/drawingml/2006/picture">
                        <pic:nvPicPr>
                          <pic:cNvPr id="794376620" name="Picture 1" descr="A white rectangular object with black outline&#10;&#10;AI-generated content may be incorrect."/>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139440" y="3901440"/>
                            <a:ext cx="2674620" cy="1670685"/>
                          </a:xfrm>
                          <a:prstGeom prst="rect">
                            <a:avLst/>
                          </a:prstGeom>
                        </pic:spPr>
                      </pic:pic>
                      <pic:pic xmlns:pic="http://schemas.openxmlformats.org/drawingml/2006/picture">
                        <pic:nvPicPr>
                          <pic:cNvPr id="100187461" name="Picture 1" descr="A close-up of a piece of wood&#10;&#10;AI-generated content may be incorrect."/>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91440" y="4023360"/>
                            <a:ext cx="2489835" cy="1926590"/>
                          </a:xfrm>
                          <a:prstGeom prst="rect">
                            <a:avLst/>
                          </a:prstGeom>
                        </pic:spPr>
                      </pic:pic>
                      <pic:pic xmlns:pic="http://schemas.openxmlformats.org/drawingml/2006/picture">
                        <pic:nvPicPr>
                          <pic:cNvPr id="1729712015" name="Picture 1" descr="A brown rectangular object with a white background&#10;&#10;AI-generated content may be incorrect."/>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048000" y="5615940"/>
                            <a:ext cx="2962910" cy="1626235"/>
                          </a:xfrm>
                          <a:prstGeom prst="rect">
                            <a:avLst/>
                          </a:prstGeom>
                        </pic:spPr>
                      </pic:pic>
                      <pic:pic xmlns:pic="http://schemas.openxmlformats.org/drawingml/2006/picture">
                        <pic:nvPicPr>
                          <pic:cNvPr id="584634787" name="Picture 1" descr="A blue pencil on a white background&#10;&#10;AI-generated content may be incorrect."/>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83820" y="7178040"/>
                            <a:ext cx="3337560" cy="1320165"/>
                          </a:xfrm>
                          <a:prstGeom prst="rect">
                            <a:avLst/>
                          </a:prstGeom>
                        </pic:spPr>
                      </pic:pic>
                      <pic:pic xmlns:pic="http://schemas.openxmlformats.org/drawingml/2006/picture">
                        <pic:nvPicPr>
                          <pic:cNvPr id="796459541" name="Picture 1" descr="A blue rectangular object with black lines&#10;&#10;AI-generated content may be incorrect."/>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992880" y="7673340"/>
                            <a:ext cx="1818005" cy="826135"/>
                          </a:xfrm>
                          <a:prstGeom prst="rect">
                            <a:avLst/>
                          </a:prstGeom>
                        </pic:spPr>
                      </pic:pic>
                      <pic:pic xmlns:pic="http://schemas.openxmlformats.org/drawingml/2006/picture">
                        <pic:nvPicPr>
                          <pic:cNvPr id="876349913" name="Picture 1" descr="A pink object with a hole&#10;&#10;AI-generated content may be incorrect."/>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691640" y="6012180"/>
                            <a:ext cx="669290" cy="662305"/>
                          </a:xfrm>
                          <a:prstGeom prst="rect">
                            <a:avLst/>
                          </a:prstGeom>
                        </pic:spPr>
                      </pic:pic>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group id="Group 16" style="position:absolute;margin-left:-6.6pt;margin-top:28.2pt;width:473.3pt;height:669.25pt;z-index:251658265" coordsize="60109,84994" o:spid="_x0000_s1026" w14:anchorId="79EF6F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">
                <v:shape id="Picture 1" style="position:absolute;left:838;top:1447;width:27527;height:16663;visibility:visible;mso-wrap-style:square" alt="A white square object with holes&#10;&#10;AI-generated content may be incorrect."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">
                  <v:imagedata o:title="A white square object with holes&#10;&#10;AI-generated content may be incorrect" r:id="rId112"/>
                </v:shape>
                <v:shape id="Picture 1" style="position:absolute;left:29565;width:29788;height:17843;visibility:visible;mso-wrap-style:square" alt="A white square object with holes&#10;&#10;AI-generated content may be incorrec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">
                  <v:imagedata o:title="A white square object with holes&#10;&#10;AI-generated content may be incorrect" r:id="rId113"/>
                </v:shape>
                <v:shape id="Picture 1" style="position:absolute;top:19507;width:29857;height:18135;visibility:visible;mso-wrap-style:square" alt="A square frame with a white background&#10;&#10;AI-generated content may be incorrect."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">
                  <v:imagedata o:title="A square frame with a white background&#10;&#10;AI-generated content may be incorrect" r:id="rId114"/>
                </v:shape>
                <v:shape id="Picture 1" style="position:absolute;left:31242;top:17983;width:28409;height:18935;visibility:visible;mso-wrap-style:square" alt="A white rectangular object with black edges&#10;&#10;AI-generated content may be incorrect."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">
                  <v:imagedata o:title="A white rectangular object with black edges&#10;&#10;AI-generated content may be incorrect" r:id="rId115"/>
                </v:shape>
                <v:shape id="Picture 1" style="position:absolute;left:31394;top:39014;width:26746;height:16707;visibility:visible;mso-wrap-style:square" alt="A white rectangular object with black outline&#10;&#10;AI-generated content may be incorrect."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">
                  <v:imagedata o:title="A white rectangular object with black outline&#10;&#10;AI-generated content may be incorrect" r:id="rId116"/>
                </v:shape>
                <v:shape id="Picture 1" style="position:absolute;left:914;top:40233;width:24898;height:19266;visibility:visible;mso-wrap-style:square" alt="A close-up of a piece of wood&#10;&#10;AI-generated content may be incorrect."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">
                  <v:imagedata o:title="A close-up of a piece of wood&#10;&#10;AI-generated content may be incorrect" r:id="rId117"/>
                </v:shape>
                <v:shape id="Picture 1" style="position:absolute;left:30480;top:56159;width:29629;height:16262;visibility:visible;mso-wrap-style:square" alt="A brown rectangular object with a white background&#10;&#10;AI-generated content may be incorrect."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">
                  <v:imagedata o:title="A brown rectangular object with a white background&#10;&#10;AI-generated content may be incorrect" r:id="rId118"/>
                </v:shape>
                <v:shape id="Picture 1" style="position:absolute;left:838;top:71780;width:33375;height:13202;visibility:visible;mso-wrap-style:square" alt="A blue pencil on a white background&#10;&#10;AI-generated content may be incorrect."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">
                  <v:imagedata o:title="A blue pencil on a white background&#10;&#10;AI-generated content may be incorrect" r:id="rId119"/>
                </v:shape>
                <v:shape id="Picture 1" style="position:absolute;left:39928;top:76733;width:18180;height:8261;visibility:visible;mso-wrap-style:square" alt="A blue rectangular object with black lines&#10;&#10;AI-generated content may be incorrect."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">
                  <v:imagedata o:title="A blue rectangular object with black lines&#10;&#10;AI-generated content may be incorrect" r:id="rId120"/>
                </v:shape>
                <v:shape id="Picture 1" style="position:absolute;left:16916;top:60121;width:6693;height:6623;visibility:visible;mso-wrap-style:square" alt="A pink object with a hole&#10;&#10;AI-generated content may be incorrect."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">
                  <v:imagedata o:title="A pink object with a hole&#10;&#10;AI-generated content may be incorrect" r:id="rId121"/>
                </v:shape>
                <w10:wrap type="square"/>
              </v:group>
            </w:pict>
          </mc:Fallback>
        </mc:AlternateContent>
      </w:r>
      <w:r w:rsidR="00314FAD" w:rsidRPr="002C4E8A">
        <w:rPr>
          <w:rStyle w:val="Heading2Char"/>
        </w:rPr>
        <w:t>Main Frame</w:t>
      </w:r>
      <w:r w:rsidR="00645B65" w:rsidRPr="00645B65">
        <w:rPr>
          <w:rFonts w:eastAsia="Calibri"/>
        </w:rPr>
        <w:t xml:space="preserve"> </w:t>
      </w:r>
    </w:p>
    <w:p w14:paraId="36722078" w14:textId="212F5AA7" w:rsidR="525F5FF4" w:rsidRDefault="00584D43" w:rsidP="0DE75243">
      <w:pPr>
        <w:rPr>
          <w:rFonts w:eastAsia="Calibri" w:cs="Calibri"/>
          <w:b/>
          <w:bCs/>
          <w:i/>
          <w:iCs/>
        </w:rPr>
      </w:pPr>
      <w:r>
        <w:rPr>
          <w:rFonts w:eastAsia="Calibri" w:cs="Calibri"/>
          <w:b/>
          <w:bCs/>
          <w:i/>
          <w:iCs/>
          <w:noProof/>
        </w:rPr>
        <w:lastRenderedPageBreak/>
        <mc:AlternateContent>
          <mc:Choice Requires="wpg">
            <w:drawing>
              <wp:anchor distT="0" distB="0" distL="114300" distR="114300" simplePos="0" relativeHeight="251658242" behindDoc="0" locked="0" layoutInCell="1" allowOverlap="1" wp14:anchorId="30B56999" wp14:editId="365A72AA">
                <wp:simplePos x="0" y="0"/>
                <wp:positionH relativeFrom="column">
                  <wp:posOffset>-190919</wp:posOffset>
                </wp:positionH>
                <wp:positionV relativeFrom="paragraph">
                  <wp:posOffset>0</wp:posOffset>
                </wp:positionV>
                <wp:extent cx="6359846" cy="8862507"/>
                <wp:effectExtent l="0" t="0" r="3175" b="0"/>
                <wp:wrapSquare wrapText="bothSides"/>
                <wp:docPr id="962578347" name="Group 5"/>
                <wp:cNvGraphicFramePr/>
                <a:graphic xmlns:a="http://schemas.openxmlformats.org/drawingml/2006/main">
                  <a:graphicData uri="http://schemas.microsoft.com/office/word/2010/wordprocessingGroup">
                    <wpg:wgp>
                      <wpg:cNvGrpSpPr/>
                      <wpg:grpSpPr>
                        <a:xfrm>
                          <a:off x="0" y="0"/>
                          <a:ext cx="6359846" cy="8862507"/>
                          <a:chOff x="0" y="0"/>
                          <a:chExt cx="6359846" cy="8862507"/>
                        </a:xfrm>
                      </wpg:grpSpPr>
                      <pic:pic xmlns:pic="http://schemas.openxmlformats.org/drawingml/2006/picture">
                        <pic:nvPicPr>
                          <pic:cNvPr id="407994794" name="Picture 1" descr="A drawing of a square&#10;&#10;AI-generated content may be incorrect."/>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150726" y="0"/>
                            <a:ext cx="2993390" cy="4340860"/>
                          </a:xfrm>
                          <a:prstGeom prst="rect">
                            <a:avLst/>
                          </a:prstGeom>
                        </pic:spPr>
                      </pic:pic>
                      <pic:pic xmlns:pic="http://schemas.openxmlformats.org/drawingml/2006/picture">
                        <pic:nvPicPr>
                          <pic:cNvPr id="326459965" name="Picture 1" descr="A drawing of a square&#10;&#10;AI-generated content may be incorrect."/>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285811" y="0"/>
                            <a:ext cx="3074035" cy="4479290"/>
                          </a:xfrm>
                          <a:prstGeom prst="rect">
                            <a:avLst/>
                          </a:prstGeom>
                        </pic:spPr>
                      </pic:pic>
                      <pic:pic xmlns:pic="http://schemas.openxmlformats.org/drawingml/2006/picture">
                        <pic:nvPicPr>
                          <pic:cNvPr id="981585918" name="Picture 1" descr="A drawing of a metal plate&#10;&#10;AI-generated content may be incorrect."/>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4431323"/>
                            <a:ext cx="3060065" cy="4424680"/>
                          </a:xfrm>
                          <a:prstGeom prst="rect">
                            <a:avLst/>
                          </a:prstGeom>
                        </pic:spPr>
                      </pic:pic>
                      <pic:pic xmlns:pic="http://schemas.openxmlformats.org/drawingml/2006/picture">
                        <pic:nvPicPr>
                          <pic:cNvPr id="1562876856" name="Picture 1" descr="A drawing of a rectangular object&#10;&#10;AI-generated content may be incorrect."/>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215473" y="4531807"/>
                            <a:ext cx="3002280" cy="4330700"/>
                          </a:xfrm>
                          <a:prstGeom prst="rect">
                            <a:avLst/>
                          </a:prstGeom>
                        </pic:spPr>
                      </pic:pic>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group id="Group 5" style="position:absolute;margin-left:-15.05pt;margin-top:0;width:500.8pt;height:697.85pt;z-index:251658257" coordsize="63598,88625" o:spid="_x0000_s1026" w14:anchorId="4DCECF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">
                <v:shape id="Picture 1" style="position:absolute;left:1507;width:29934;height:43408;visibility:visible;mso-wrap-style:square" alt="A drawing of a square&#10;&#10;AI-generated content may be incorrect."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">
                  <v:imagedata o:title="A drawing of a square&#10;&#10;AI-generated content may be incorrect" r:id="rId126"/>
                </v:shape>
                <v:shape id="Picture 1" style="position:absolute;left:32858;width:30740;height:44792;visibility:visible;mso-wrap-style:square" alt="A drawing of a square&#10;&#10;AI-generated content may be incorrec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">
                  <v:imagedata o:title="A drawing of a square&#10;&#10;AI-generated content may be incorrect" r:id="rId127"/>
                </v:shape>
                <v:shape id="Picture 1" style="position:absolute;top:44313;width:30600;height:44247;visibility:visible;mso-wrap-style:square" alt="A drawing of a metal plate&#10;&#10;AI-generated content may be incorrect."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">
                  <v:imagedata o:title="A drawing of a metal plate&#10;&#10;AI-generated content may be incorrect" r:id="rId128"/>
                </v:shape>
                <v:shape id="Picture 1" style="position:absolute;left:32154;top:45318;width:30023;height:43307;visibility:visible;mso-wrap-style:square" alt="A drawing of a rectangular object&#10;&#10;AI-generated content may be incorrect."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">
                  <v:imagedata o:title="A drawing of a rectangular object&#10;&#10;AI-generated content may be incorrect" r:id="rId129"/>
                </v:shape>
                <w10:wrap type="square"/>
              </v:group>
            </w:pict>
          </mc:Fallback>
        </mc:AlternateContent>
      </w:r>
    </w:p>
    <w:p w14:paraId="545B07CE" w14:textId="49FE2B3A" w:rsidR="525F5FF4" w:rsidRDefault="00584D43" w:rsidP="0DE75243">
      <w:pPr>
        <w:rPr>
          <w:rFonts w:eastAsia="Calibri" w:cs="Calibri"/>
          <w:b/>
          <w:bCs/>
          <w:i/>
          <w:iCs/>
        </w:rPr>
      </w:pPr>
      <w:r>
        <w:rPr>
          <w:noProof/>
        </w:rPr>
        <w:lastRenderedPageBreak/>
        <mc:AlternateContent>
          <mc:Choice Requires="wpg">
            <w:drawing>
              <wp:anchor distT="0" distB="0" distL="114300" distR="114300" simplePos="0" relativeHeight="251658243" behindDoc="0" locked="0" layoutInCell="1" allowOverlap="1" wp14:anchorId="36CD3440" wp14:editId="7213B79E">
                <wp:simplePos x="0" y="0"/>
                <wp:positionH relativeFrom="column">
                  <wp:posOffset>-251209</wp:posOffset>
                </wp:positionH>
                <wp:positionV relativeFrom="paragraph">
                  <wp:posOffset>3063</wp:posOffset>
                </wp:positionV>
                <wp:extent cx="6423318" cy="8852005"/>
                <wp:effectExtent l="0" t="0" r="0" b="6350"/>
                <wp:wrapSquare wrapText="bothSides"/>
                <wp:docPr id="647792944" name="Group 6"/>
                <wp:cNvGraphicFramePr/>
                <a:graphic xmlns:a="http://schemas.openxmlformats.org/drawingml/2006/main">
                  <a:graphicData uri="http://schemas.microsoft.com/office/word/2010/wordprocessingGroup">
                    <wpg:wgp>
                      <wpg:cNvGrpSpPr/>
                      <wpg:grpSpPr>
                        <a:xfrm>
                          <a:off x="0" y="0"/>
                          <a:ext cx="6423318" cy="8852005"/>
                          <a:chOff x="0" y="0"/>
                          <a:chExt cx="6423318" cy="8852005"/>
                        </a:xfrm>
                      </wpg:grpSpPr>
                      <pic:pic xmlns:pic="http://schemas.openxmlformats.org/drawingml/2006/picture">
                        <pic:nvPicPr>
                          <pic:cNvPr id="33533187" name="Picture 1" descr="A drawing of a rectangular object&#10;&#10;AI-generated content may be incorrect."/>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60290" y="0"/>
                            <a:ext cx="2954020" cy="4253865"/>
                          </a:xfrm>
                          <a:prstGeom prst="rect">
                            <a:avLst/>
                          </a:prstGeom>
                        </pic:spPr>
                      </pic:pic>
                      <pic:pic xmlns:pic="http://schemas.openxmlformats.org/drawingml/2006/picture">
                        <pic:nvPicPr>
                          <pic:cNvPr id="1115251193" name="Picture 1" descr="A drawing of a beam&#10;&#10;AI-generated content may be incorrect."/>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516923" y="150726"/>
                            <a:ext cx="2906395" cy="4196715"/>
                          </a:xfrm>
                          <a:prstGeom prst="rect">
                            <a:avLst/>
                          </a:prstGeom>
                        </pic:spPr>
                      </pic:pic>
                      <pic:pic xmlns:pic="http://schemas.openxmlformats.org/drawingml/2006/picture">
                        <pic:nvPicPr>
                          <pic:cNvPr id="1269069831" name="Picture 1" descr="A drawing of a rectangular object&#10;&#10;AI-generated content may be incorrect."/>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4391130"/>
                            <a:ext cx="3094355" cy="4460875"/>
                          </a:xfrm>
                          <a:prstGeom prst="rect">
                            <a:avLst/>
                          </a:prstGeom>
                        </pic:spPr>
                      </pic:pic>
                      <pic:pic xmlns:pic="http://schemas.openxmlformats.org/drawingml/2006/picture">
                        <pic:nvPicPr>
                          <pic:cNvPr id="687195072" name="Picture 1" descr="A diagram of a circular object&#10;&#10;AI-generated content may be incorrect."/>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215473" y="4481565"/>
                            <a:ext cx="3011170" cy="4368165"/>
                          </a:xfrm>
                          <a:prstGeom prst="rect">
                            <a:avLst/>
                          </a:prstGeom>
                        </pic:spPr>
                      </pic:pic>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group id="Group 6" style="position:absolute;margin-left:-19.8pt;margin-top:.25pt;width:505.75pt;height:697pt;z-index:251658258" coordsize="64233,88520" o:spid="_x0000_s1026" w14:anchorId="2193D25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">
                <v:shape id="Picture 1" style="position:absolute;left:602;width:29541;height:42538;visibility:visible;mso-wrap-style:square" alt="A drawing of a rectangular object&#10;&#10;AI-generated content may be incorrect."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">
                  <v:imagedata o:title="A drawing of a rectangular object&#10;&#10;AI-generated content may be incorrect" r:id="rId134"/>
                </v:shape>
                <v:shape id="Picture 1" style="position:absolute;left:35169;top:1507;width:29064;height:41967;visibility:visible;mso-wrap-style:square" alt="A drawing of a beam&#10;&#10;AI-generated content may be incorrec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">
                  <v:imagedata o:title="A drawing of a beam&#10;&#10;AI-generated content may be incorrect" r:id="rId135"/>
                </v:shape>
                <v:shape id="Picture 1" style="position:absolute;top:43911;width:30943;height:44609;visibility:visible;mso-wrap-style:square" alt="A drawing of a rectangular object&#10;&#10;AI-generated content may be incorrect."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">
                  <v:imagedata o:title="A drawing of a rectangular object&#10;&#10;AI-generated content may be incorrect" r:id="rId136"/>
                </v:shape>
                <v:shape id="Picture 1" style="position:absolute;left:32154;top:44815;width:30112;height:43682;visibility:visible;mso-wrap-style:square" alt="A diagram of a circular object&#10;&#10;AI-generated content may be incorrect."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">
                  <v:imagedata o:title="A diagram of a circular object&#10;&#10;AI-generated content may be incorrect" r:id="rId137"/>
                </v:shape>
                <w10:wrap type="square"/>
              </v:group>
            </w:pict>
          </mc:Fallback>
        </mc:AlternateContent>
      </w:r>
      <w:r w:rsidR="000A0A58" w:rsidRPr="000A0A58">
        <w:rPr>
          <w:noProof/>
        </w:rPr>
        <w:t xml:space="preserve"> </w:t>
      </w:r>
      <w:r w:rsidR="0058395B" w:rsidRPr="0058395B">
        <w:rPr>
          <w:noProof/>
        </w:rPr>
        <w:t xml:space="preserve"> </w:t>
      </w:r>
    </w:p>
    <w:p w14:paraId="2C35D4D9" w14:textId="64623E90" w:rsidR="44E27E18" w:rsidRDefault="44E27E18" w:rsidP="002C4E8A">
      <w:pPr>
        <w:pStyle w:val="Heading2"/>
      </w:pPr>
      <w:bookmarkStart w:id="67" w:name="_Toc199985000"/>
      <w:r w:rsidRPr="67BDD938">
        <w:lastRenderedPageBreak/>
        <w:t>X-Y Mechanism</w:t>
      </w:r>
      <w:bookmarkEnd w:id="67"/>
      <w:r w:rsidRPr="67BDD938">
        <w:t xml:space="preserve"> </w:t>
      </w:r>
    </w:p>
    <w:p w14:paraId="6343FCAB" w14:textId="4DA6D0FD" w:rsidR="276B5943" w:rsidRDefault="00682AFA" w:rsidP="77021891">
      <w:pPr>
        <w:keepNext/>
        <w:keepLines/>
        <w:spacing w:before="360" w:after="80"/>
      </w:pPr>
      <w:r>
        <w:rPr>
          <w:noProof/>
        </w:rPr>
        <w:drawing>
          <wp:inline distT="0" distB="0" distL="0" distR="0" wp14:anchorId="13AC521B" wp14:editId="51926FD9">
            <wp:extent cx="2481730" cy="2143125"/>
            <wp:effectExtent l="0" t="0" r="0" b="0"/>
            <wp:docPr id="2138444711" name="Picture 2138444711" descr="A pink block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4711" name="Picture 2138444711" descr="A pink block with holes&#10;&#10;AI-generated content may b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81730" cy="2143125"/>
                    </a:xfrm>
                    <a:prstGeom prst="rect">
                      <a:avLst/>
                    </a:prstGeom>
                  </pic:spPr>
                </pic:pic>
              </a:graphicData>
            </a:graphic>
          </wp:inline>
        </w:drawing>
      </w:r>
      <w:r w:rsidR="276B5943">
        <w:rPr>
          <w:noProof/>
        </w:rPr>
        <w:drawing>
          <wp:inline distT="0" distB="0" distL="0" distR="0" wp14:anchorId="5494B035" wp14:editId="49CD243E">
            <wp:extent cx="2150589" cy="2447924"/>
            <wp:effectExtent l="0" t="0" r="0" b="0"/>
            <wp:docPr id="1304637193" name="Picture 130463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637193"/>
                    <pic:cNvPicPr/>
                  </pic:nvPicPr>
                  <pic:blipFill>
                    <a:blip r:embed="rId139">
                      <a:extLst>
                        <a:ext uri="{28A0092B-C50C-407E-A947-70E740481C1C}">
                          <a14:useLocalDpi xmlns:a14="http://schemas.microsoft.com/office/drawing/2010/main" val="0"/>
                        </a:ext>
                      </a:extLst>
                    </a:blip>
                    <a:stretch>
                      <a:fillRect/>
                    </a:stretch>
                  </pic:blipFill>
                  <pic:spPr>
                    <a:xfrm>
                      <a:off x="0" y="0"/>
                      <a:ext cx="2150589" cy="2447924"/>
                    </a:xfrm>
                    <a:prstGeom prst="rect">
                      <a:avLst/>
                    </a:prstGeom>
                  </pic:spPr>
                </pic:pic>
              </a:graphicData>
            </a:graphic>
          </wp:inline>
        </w:drawing>
      </w:r>
      <w:r w:rsidR="276B5943">
        <w:rPr>
          <w:noProof/>
        </w:rPr>
        <w:drawing>
          <wp:inline distT="0" distB="0" distL="0" distR="0" wp14:anchorId="4A582ED1" wp14:editId="2C33E0FB">
            <wp:extent cx="3200398" cy="2460207"/>
            <wp:effectExtent l="0" t="0" r="0" b="0"/>
            <wp:docPr id="1872271050" name="Picture 187227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271050"/>
                    <pic:cNvPicPr/>
                  </pic:nvPicPr>
                  <pic:blipFill>
                    <a:blip r:embed="rId140">
                      <a:extLst>
                        <a:ext uri="{28A0092B-C50C-407E-A947-70E740481C1C}">
                          <a14:useLocalDpi xmlns:a14="http://schemas.microsoft.com/office/drawing/2010/main" val="0"/>
                        </a:ext>
                      </a:extLst>
                    </a:blip>
                    <a:stretch>
                      <a:fillRect/>
                    </a:stretch>
                  </pic:blipFill>
                  <pic:spPr>
                    <a:xfrm>
                      <a:off x="0" y="0"/>
                      <a:ext cx="3200398" cy="2460207"/>
                    </a:xfrm>
                    <a:prstGeom prst="rect">
                      <a:avLst/>
                    </a:prstGeom>
                  </pic:spPr>
                </pic:pic>
              </a:graphicData>
            </a:graphic>
          </wp:inline>
        </w:drawing>
      </w:r>
    </w:p>
    <w:p w14:paraId="5A612BE5" w14:textId="2EB4E883" w:rsidR="7B22AEB5" w:rsidRDefault="380AD7FD" w:rsidP="5761227C">
      <w:pPr>
        <w:keepNext/>
        <w:keepLines/>
        <w:spacing w:before="360" w:after="80"/>
      </w:pPr>
      <w:r>
        <w:rPr>
          <w:noProof/>
        </w:rPr>
        <w:lastRenderedPageBreak/>
        <w:drawing>
          <wp:inline distT="0" distB="0" distL="0" distR="0" wp14:anchorId="6E5738A8" wp14:editId="4F291BAC">
            <wp:extent cx="1685924" cy="1281975"/>
            <wp:effectExtent l="0" t="0" r="0" b="0"/>
            <wp:docPr id="1010954894" name="Picture 101095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95489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85924" cy="1281975"/>
                    </a:xfrm>
                    <a:prstGeom prst="rect">
                      <a:avLst/>
                    </a:prstGeom>
                  </pic:spPr>
                </pic:pic>
              </a:graphicData>
            </a:graphic>
          </wp:inline>
        </w:drawing>
      </w:r>
      <w:r>
        <w:rPr>
          <w:noProof/>
        </w:rPr>
        <w:drawing>
          <wp:inline distT="0" distB="0" distL="0" distR="0" wp14:anchorId="23A85755" wp14:editId="6FCE0F2D">
            <wp:extent cx="3314698" cy="3116148"/>
            <wp:effectExtent l="0" t="0" r="0" b="0"/>
            <wp:docPr id="1329421085" name="Picture 132942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14698" cy="3116148"/>
                    </a:xfrm>
                    <a:prstGeom prst="rect">
                      <a:avLst/>
                    </a:prstGeom>
                  </pic:spPr>
                </pic:pic>
              </a:graphicData>
            </a:graphic>
          </wp:inline>
        </w:drawing>
      </w:r>
    </w:p>
    <w:p w14:paraId="2F39B959" w14:textId="1DB554A8" w:rsidR="44E27E18" w:rsidRDefault="44E27E18" w:rsidP="67BDD938">
      <w:pPr>
        <w:keepNext/>
        <w:keepLines/>
        <w:spacing w:before="360" w:after="80"/>
      </w:pPr>
      <w:r>
        <w:rPr>
          <w:noProof/>
        </w:rPr>
        <w:drawing>
          <wp:inline distT="0" distB="0" distL="0" distR="0" wp14:anchorId="15B93F89" wp14:editId="28B0E1FC">
            <wp:extent cx="2637822" cy="3933824"/>
            <wp:effectExtent l="0" t="0" r="0" b="0"/>
            <wp:docPr id="824719578" name="Picture 82471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71957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637822" cy="3933824"/>
                    </a:xfrm>
                    <a:prstGeom prst="rect">
                      <a:avLst/>
                    </a:prstGeom>
                  </pic:spPr>
                </pic:pic>
              </a:graphicData>
            </a:graphic>
          </wp:inline>
        </w:drawing>
      </w:r>
      <w:r>
        <w:rPr>
          <w:noProof/>
        </w:rPr>
        <w:drawing>
          <wp:inline distT="0" distB="0" distL="0" distR="0" wp14:anchorId="11AC2494" wp14:editId="19CD3E51">
            <wp:extent cx="2683007" cy="3981448"/>
            <wp:effectExtent l="0" t="0" r="0" b="0"/>
            <wp:docPr id="278218827" name="Picture 27821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218827"/>
                    <pic:cNvPicPr/>
                  </pic:nvPicPr>
                  <pic:blipFill>
                    <a:blip r:embed="rId144">
                      <a:extLst>
                        <a:ext uri="{28A0092B-C50C-407E-A947-70E740481C1C}">
                          <a14:useLocalDpi xmlns:a14="http://schemas.microsoft.com/office/drawing/2010/main" val="0"/>
                        </a:ext>
                      </a:extLst>
                    </a:blip>
                    <a:stretch>
                      <a:fillRect/>
                    </a:stretch>
                  </pic:blipFill>
                  <pic:spPr>
                    <a:xfrm>
                      <a:off x="0" y="0"/>
                      <a:ext cx="2683007" cy="3981448"/>
                    </a:xfrm>
                    <a:prstGeom prst="rect">
                      <a:avLst/>
                    </a:prstGeom>
                  </pic:spPr>
                </pic:pic>
              </a:graphicData>
            </a:graphic>
          </wp:inline>
        </w:drawing>
      </w:r>
    </w:p>
    <w:p w14:paraId="21CF8473" w14:textId="69778168" w:rsidR="3758A16A" w:rsidRDefault="44E27E18" w:rsidP="3758A16A">
      <w:pPr>
        <w:keepNext/>
        <w:keepLines/>
        <w:spacing w:before="360" w:after="80"/>
      </w:pPr>
      <w:r>
        <w:rPr>
          <w:noProof/>
        </w:rPr>
        <w:lastRenderedPageBreak/>
        <w:drawing>
          <wp:inline distT="0" distB="0" distL="0" distR="0" wp14:anchorId="00980DE4" wp14:editId="517ABB19">
            <wp:extent cx="2842063" cy="4227920"/>
            <wp:effectExtent l="0" t="0" r="0" b="0"/>
            <wp:docPr id="650521939" name="Picture 65052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521939"/>
                    <pic:cNvPicPr/>
                  </pic:nvPicPr>
                  <pic:blipFill>
                    <a:blip r:embed="rId145">
                      <a:extLst>
                        <a:ext uri="{28A0092B-C50C-407E-A947-70E740481C1C}">
                          <a14:useLocalDpi xmlns:a14="http://schemas.microsoft.com/office/drawing/2010/main" val="0"/>
                        </a:ext>
                      </a:extLst>
                    </a:blip>
                    <a:stretch>
                      <a:fillRect/>
                    </a:stretch>
                  </pic:blipFill>
                  <pic:spPr>
                    <a:xfrm>
                      <a:off x="0" y="0"/>
                      <a:ext cx="2842063" cy="4227920"/>
                    </a:xfrm>
                    <a:prstGeom prst="rect">
                      <a:avLst/>
                    </a:prstGeom>
                  </pic:spPr>
                </pic:pic>
              </a:graphicData>
            </a:graphic>
          </wp:inline>
        </w:drawing>
      </w:r>
      <w:r>
        <w:rPr>
          <w:noProof/>
        </w:rPr>
        <w:drawing>
          <wp:inline distT="0" distB="0" distL="0" distR="0" wp14:anchorId="22A97244" wp14:editId="052C9BB9">
            <wp:extent cx="2871003" cy="4229098"/>
            <wp:effectExtent l="0" t="0" r="0" b="0"/>
            <wp:docPr id="1273953572" name="Picture 127395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953572"/>
                    <pic:cNvPicPr/>
                  </pic:nvPicPr>
                  <pic:blipFill>
                    <a:blip r:embed="rId146">
                      <a:extLst>
                        <a:ext uri="{28A0092B-C50C-407E-A947-70E740481C1C}">
                          <a14:useLocalDpi xmlns:a14="http://schemas.microsoft.com/office/drawing/2010/main" val="0"/>
                        </a:ext>
                      </a:extLst>
                    </a:blip>
                    <a:stretch>
                      <a:fillRect/>
                    </a:stretch>
                  </pic:blipFill>
                  <pic:spPr>
                    <a:xfrm>
                      <a:off x="0" y="0"/>
                      <a:ext cx="2871003" cy="4229098"/>
                    </a:xfrm>
                    <a:prstGeom prst="rect">
                      <a:avLst/>
                    </a:prstGeom>
                  </pic:spPr>
                </pic:pic>
              </a:graphicData>
            </a:graphic>
          </wp:inline>
        </w:drawing>
      </w:r>
    </w:p>
    <w:p w14:paraId="3B05D68C" w14:textId="0E60DAE1" w:rsidR="7FC29716" w:rsidRDefault="7FC29716" w:rsidP="4CF10DEB">
      <w:pPr>
        <w:keepNext/>
        <w:keepLines/>
        <w:spacing w:before="360" w:after="80"/>
      </w:pPr>
      <w:r>
        <w:rPr>
          <w:noProof/>
        </w:rPr>
        <w:lastRenderedPageBreak/>
        <w:drawing>
          <wp:inline distT="0" distB="0" distL="0" distR="0" wp14:anchorId="170EDEDE" wp14:editId="43F7AB17">
            <wp:extent cx="2586678" cy="3867149"/>
            <wp:effectExtent l="0" t="0" r="0" b="0"/>
            <wp:docPr id="683683143" name="Picture 68368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83143"/>
                    <pic:cNvPicPr/>
                  </pic:nvPicPr>
                  <pic:blipFill>
                    <a:blip r:embed="rId147">
                      <a:extLst>
                        <a:ext uri="{28A0092B-C50C-407E-A947-70E740481C1C}">
                          <a14:useLocalDpi xmlns:a14="http://schemas.microsoft.com/office/drawing/2010/main" val="0"/>
                        </a:ext>
                      </a:extLst>
                    </a:blip>
                    <a:stretch>
                      <a:fillRect/>
                    </a:stretch>
                  </pic:blipFill>
                  <pic:spPr>
                    <a:xfrm>
                      <a:off x="0" y="0"/>
                      <a:ext cx="2586678" cy="3867149"/>
                    </a:xfrm>
                    <a:prstGeom prst="rect">
                      <a:avLst/>
                    </a:prstGeom>
                  </pic:spPr>
                </pic:pic>
              </a:graphicData>
            </a:graphic>
          </wp:inline>
        </w:drawing>
      </w:r>
    </w:p>
    <w:p w14:paraId="6FF22594" w14:textId="5C72FE8A" w:rsidR="062E8C18" w:rsidRDefault="002C4E8A" w:rsidP="002C4E8A">
      <w:pPr>
        <w:pStyle w:val="Heading2"/>
        <w:rPr>
          <w:rFonts w:ascii="Calibri" w:hAnsi="Calibri"/>
        </w:rPr>
      </w:pPr>
      <w:bookmarkStart w:id="68" w:name="_Toc199985001"/>
      <w:r>
        <w:t xml:space="preserve">Initial </w:t>
      </w:r>
      <w:r w:rsidR="005673E1" w:rsidRPr="005673E1">
        <w:rPr>
          <w:rFonts w:ascii="Calibri" w:hAnsi="Calibri"/>
        </w:rPr>
        <w:t>Code</w:t>
      </w:r>
      <w:bookmarkEnd w:id="68"/>
    </w:p>
    <w:p w14:paraId="7F5AA807" w14:textId="405E0BA3" w:rsidR="006B5F6F" w:rsidRPr="006B5F6F" w:rsidRDefault="006B5F6F" w:rsidP="006B5F6F">
      <w:pPr>
        <w:shd w:val="clear" w:color="auto" w:fill="FFFFFF"/>
        <w:spacing w:line="270" w:lineRule="atLeast"/>
        <w:rPr>
          <w:rFonts w:ascii="Menlo" w:hAnsi="Menlo" w:cs="Menlo"/>
          <w:color w:val="4E5B61"/>
          <w:sz w:val="18"/>
          <w:szCs w:val="18"/>
        </w:rPr>
      </w:pPr>
      <w:r>
        <w:rPr>
          <w:rFonts w:eastAsia="Calibri" w:cs="Calibri"/>
        </w:rPr>
        <w:t xml:space="preserve"> </w:t>
      </w:r>
      <w:r w:rsidRPr="006B5F6F">
        <w:rPr>
          <w:rFonts w:ascii="Menlo" w:hAnsi="Menlo" w:cs="Menlo"/>
          <w:color w:val="728E00"/>
          <w:sz w:val="18"/>
          <w:szCs w:val="18"/>
        </w:rPr>
        <w:t>#define</w:t>
      </w:r>
      <w:r w:rsidRPr="006B5F6F">
        <w:rPr>
          <w:rFonts w:ascii="Menlo" w:hAnsi="Menlo" w:cs="Menlo"/>
          <w:color w:val="4E5B61"/>
          <w:sz w:val="18"/>
          <w:szCs w:val="18"/>
        </w:rPr>
        <w:t xml:space="preserve"> </w:t>
      </w:r>
      <w:r w:rsidRPr="006B5F6F">
        <w:rPr>
          <w:rFonts w:ascii="Menlo" w:hAnsi="Menlo" w:cs="Menlo"/>
          <w:color w:val="D35400"/>
          <w:sz w:val="18"/>
          <w:szCs w:val="18"/>
        </w:rPr>
        <w:t>EN</w:t>
      </w:r>
      <w:r w:rsidRPr="006B5F6F">
        <w:rPr>
          <w:rFonts w:ascii="Menlo" w:hAnsi="Menlo" w:cs="Menlo"/>
          <w:color w:val="4E5B61"/>
          <w:sz w:val="18"/>
          <w:szCs w:val="18"/>
        </w:rPr>
        <w:t xml:space="preserve">       </w:t>
      </w:r>
      <w:proofErr w:type="gramStart"/>
      <w:r w:rsidRPr="006B5F6F">
        <w:rPr>
          <w:rFonts w:ascii="Menlo" w:hAnsi="Menlo" w:cs="Menlo"/>
          <w:color w:val="005C5F"/>
          <w:sz w:val="18"/>
          <w:szCs w:val="18"/>
        </w:rPr>
        <w:t>8</w:t>
      </w:r>
      <w:r w:rsidRPr="006B5F6F">
        <w:rPr>
          <w:rFonts w:ascii="Menlo" w:hAnsi="Menlo" w:cs="Menlo"/>
          <w:color w:val="95A5A6"/>
          <w:sz w:val="18"/>
          <w:szCs w:val="18"/>
        </w:rPr>
        <w:t xml:space="preserve">  /</w:t>
      </w:r>
      <w:proofErr w:type="gramEnd"/>
      <w:r w:rsidRPr="006B5F6F">
        <w:rPr>
          <w:rFonts w:ascii="Menlo" w:hAnsi="Menlo" w:cs="Menlo"/>
          <w:color w:val="95A5A6"/>
          <w:sz w:val="18"/>
          <w:szCs w:val="18"/>
        </w:rPr>
        <w:t>/ Enable pin</w:t>
      </w:r>
    </w:p>
    <w:p w14:paraId="53ECFF77" w14:textId="77777777" w:rsidR="006B5F6F" w:rsidRPr="006B5F6F" w:rsidRDefault="006B5F6F" w:rsidP="006B5F6F">
      <w:pPr>
        <w:shd w:val="clear" w:color="auto" w:fill="FFFFFF"/>
        <w:spacing w:line="270" w:lineRule="atLeast"/>
        <w:rPr>
          <w:rFonts w:ascii="Menlo" w:hAnsi="Menlo" w:cs="Menlo"/>
          <w:color w:val="4E5B61"/>
          <w:sz w:val="18"/>
          <w:szCs w:val="18"/>
        </w:rPr>
      </w:pPr>
    </w:p>
    <w:p w14:paraId="461159DD"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95A5A6"/>
          <w:sz w:val="18"/>
          <w:szCs w:val="18"/>
        </w:rPr>
        <w:t>// Direction pins</w:t>
      </w:r>
    </w:p>
    <w:p w14:paraId="22B140C3"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728E00"/>
          <w:sz w:val="18"/>
          <w:szCs w:val="18"/>
        </w:rPr>
        <w:t>#define</w:t>
      </w:r>
      <w:r w:rsidRPr="006B5F6F">
        <w:rPr>
          <w:rFonts w:ascii="Menlo" w:hAnsi="Menlo" w:cs="Menlo"/>
          <w:color w:val="4E5B61"/>
          <w:sz w:val="18"/>
          <w:szCs w:val="18"/>
        </w:rPr>
        <w:t xml:space="preserve"> </w:t>
      </w:r>
      <w:r w:rsidRPr="006B5F6F">
        <w:rPr>
          <w:rFonts w:ascii="Menlo" w:hAnsi="Menlo" w:cs="Menlo"/>
          <w:color w:val="D35400"/>
          <w:sz w:val="18"/>
          <w:szCs w:val="18"/>
        </w:rPr>
        <w:t>X_DIR</w:t>
      </w:r>
      <w:r w:rsidRPr="006B5F6F">
        <w:rPr>
          <w:rFonts w:ascii="Menlo" w:hAnsi="Menlo" w:cs="Menlo"/>
          <w:color w:val="4E5B61"/>
          <w:sz w:val="18"/>
          <w:szCs w:val="18"/>
        </w:rPr>
        <w:t xml:space="preserve">    </w:t>
      </w:r>
      <w:r w:rsidRPr="006B5F6F">
        <w:rPr>
          <w:rFonts w:ascii="Menlo" w:hAnsi="Menlo" w:cs="Menlo"/>
          <w:color w:val="005C5F"/>
          <w:sz w:val="18"/>
          <w:szCs w:val="18"/>
        </w:rPr>
        <w:t>5</w:t>
      </w:r>
    </w:p>
    <w:p w14:paraId="050E4BA4"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728E00"/>
          <w:sz w:val="18"/>
          <w:szCs w:val="18"/>
        </w:rPr>
        <w:t>#define</w:t>
      </w:r>
      <w:r w:rsidRPr="006B5F6F">
        <w:rPr>
          <w:rFonts w:ascii="Menlo" w:hAnsi="Menlo" w:cs="Menlo"/>
          <w:color w:val="4E5B61"/>
          <w:sz w:val="18"/>
          <w:szCs w:val="18"/>
        </w:rPr>
        <w:t xml:space="preserve"> </w:t>
      </w:r>
      <w:r w:rsidRPr="006B5F6F">
        <w:rPr>
          <w:rFonts w:ascii="Menlo" w:hAnsi="Menlo" w:cs="Menlo"/>
          <w:color w:val="D35400"/>
          <w:sz w:val="18"/>
          <w:szCs w:val="18"/>
        </w:rPr>
        <w:t>Y_DIR</w:t>
      </w:r>
      <w:r w:rsidRPr="006B5F6F">
        <w:rPr>
          <w:rFonts w:ascii="Menlo" w:hAnsi="Menlo" w:cs="Menlo"/>
          <w:color w:val="4E5B61"/>
          <w:sz w:val="18"/>
          <w:szCs w:val="18"/>
        </w:rPr>
        <w:t xml:space="preserve">    </w:t>
      </w:r>
      <w:r w:rsidRPr="006B5F6F">
        <w:rPr>
          <w:rFonts w:ascii="Menlo" w:hAnsi="Menlo" w:cs="Menlo"/>
          <w:color w:val="005C5F"/>
          <w:sz w:val="18"/>
          <w:szCs w:val="18"/>
        </w:rPr>
        <w:t>6</w:t>
      </w:r>
    </w:p>
    <w:p w14:paraId="10787B0B"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728E00"/>
          <w:sz w:val="18"/>
          <w:szCs w:val="18"/>
        </w:rPr>
        <w:t>#define</w:t>
      </w:r>
      <w:r w:rsidRPr="006B5F6F">
        <w:rPr>
          <w:rFonts w:ascii="Menlo" w:hAnsi="Menlo" w:cs="Menlo"/>
          <w:color w:val="4E5B61"/>
          <w:sz w:val="18"/>
          <w:szCs w:val="18"/>
        </w:rPr>
        <w:t xml:space="preserve"> </w:t>
      </w:r>
      <w:r w:rsidRPr="006B5F6F">
        <w:rPr>
          <w:rFonts w:ascii="Menlo" w:hAnsi="Menlo" w:cs="Menlo"/>
          <w:color w:val="D35400"/>
          <w:sz w:val="18"/>
          <w:szCs w:val="18"/>
        </w:rPr>
        <w:t>Z_DIR</w:t>
      </w:r>
      <w:r w:rsidRPr="006B5F6F">
        <w:rPr>
          <w:rFonts w:ascii="Menlo" w:hAnsi="Menlo" w:cs="Menlo"/>
          <w:color w:val="4E5B61"/>
          <w:sz w:val="18"/>
          <w:szCs w:val="18"/>
        </w:rPr>
        <w:t xml:space="preserve">    </w:t>
      </w:r>
      <w:r w:rsidRPr="006B5F6F">
        <w:rPr>
          <w:rFonts w:ascii="Menlo" w:hAnsi="Menlo" w:cs="Menlo"/>
          <w:color w:val="005C5F"/>
          <w:sz w:val="18"/>
          <w:szCs w:val="18"/>
        </w:rPr>
        <w:t>7</w:t>
      </w:r>
    </w:p>
    <w:p w14:paraId="79150BC4"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95A5A6"/>
          <w:sz w:val="18"/>
          <w:szCs w:val="18"/>
        </w:rPr>
        <w:t xml:space="preserve">// #define E_DIR    </w:t>
      </w:r>
      <w:proofErr w:type="gramStart"/>
      <w:r w:rsidRPr="006B5F6F">
        <w:rPr>
          <w:rFonts w:ascii="Menlo" w:hAnsi="Menlo" w:cs="Menlo"/>
          <w:color w:val="95A5A6"/>
          <w:sz w:val="18"/>
          <w:szCs w:val="18"/>
        </w:rPr>
        <w:t>0  /</w:t>
      </w:r>
      <w:proofErr w:type="gramEnd"/>
      <w:r w:rsidRPr="006B5F6F">
        <w:rPr>
          <w:rFonts w:ascii="Menlo" w:hAnsi="Menlo" w:cs="Menlo"/>
          <w:color w:val="95A5A6"/>
          <w:sz w:val="18"/>
          <w:szCs w:val="18"/>
        </w:rPr>
        <w:t>/ extruder motor (needs to fix pins)</w:t>
      </w:r>
    </w:p>
    <w:p w14:paraId="377155F0" w14:textId="77777777" w:rsidR="006B5F6F" w:rsidRPr="006B5F6F" w:rsidRDefault="006B5F6F" w:rsidP="006B5F6F">
      <w:pPr>
        <w:shd w:val="clear" w:color="auto" w:fill="FFFFFF"/>
        <w:spacing w:line="270" w:lineRule="atLeast"/>
        <w:rPr>
          <w:rFonts w:ascii="Menlo" w:hAnsi="Menlo" w:cs="Menlo"/>
          <w:color w:val="4E5B61"/>
          <w:sz w:val="18"/>
          <w:szCs w:val="18"/>
        </w:rPr>
      </w:pPr>
    </w:p>
    <w:p w14:paraId="11FABC12"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95A5A6"/>
          <w:sz w:val="18"/>
          <w:szCs w:val="18"/>
        </w:rPr>
        <w:t>// Step pins</w:t>
      </w:r>
    </w:p>
    <w:p w14:paraId="5B0DB6E2"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728E00"/>
          <w:sz w:val="18"/>
          <w:szCs w:val="18"/>
        </w:rPr>
        <w:t>#define</w:t>
      </w:r>
      <w:r w:rsidRPr="006B5F6F">
        <w:rPr>
          <w:rFonts w:ascii="Menlo" w:hAnsi="Menlo" w:cs="Menlo"/>
          <w:color w:val="4E5B61"/>
          <w:sz w:val="18"/>
          <w:szCs w:val="18"/>
        </w:rPr>
        <w:t xml:space="preserve"> </w:t>
      </w:r>
      <w:r w:rsidRPr="006B5F6F">
        <w:rPr>
          <w:rFonts w:ascii="Menlo" w:hAnsi="Menlo" w:cs="Menlo"/>
          <w:color w:val="D35400"/>
          <w:sz w:val="18"/>
          <w:szCs w:val="18"/>
        </w:rPr>
        <w:t>X_STP</w:t>
      </w:r>
      <w:r w:rsidRPr="006B5F6F">
        <w:rPr>
          <w:rFonts w:ascii="Menlo" w:hAnsi="Menlo" w:cs="Menlo"/>
          <w:color w:val="4E5B61"/>
          <w:sz w:val="18"/>
          <w:szCs w:val="18"/>
        </w:rPr>
        <w:t xml:space="preserve">    </w:t>
      </w:r>
      <w:r w:rsidRPr="006B5F6F">
        <w:rPr>
          <w:rFonts w:ascii="Menlo" w:hAnsi="Menlo" w:cs="Menlo"/>
          <w:color w:val="005C5F"/>
          <w:sz w:val="18"/>
          <w:szCs w:val="18"/>
        </w:rPr>
        <w:t>2</w:t>
      </w:r>
    </w:p>
    <w:p w14:paraId="382DECB8"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728E00"/>
          <w:sz w:val="18"/>
          <w:szCs w:val="18"/>
        </w:rPr>
        <w:t>#define</w:t>
      </w:r>
      <w:r w:rsidRPr="006B5F6F">
        <w:rPr>
          <w:rFonts w:ascii="Menlo" w:hAnsi="Menlo" w:cs="Menlo"/>
          <w:color w:val="4E5B61"/>
          <w:sz w:val="18"/>
          <w:szCs w:val="18"/>
        </w:rPr>
        <w:t xml:space="preserve"> </w:t>
      </w:r>
      <w:r w:rsidRPr="006B5F6F">
        <w:rPr>
          <w:rFonts w:ascii="Menlo" w:hAnsi="Menlo" w:cs="Menlo"/>
          <w:color w:val="D35400"/>
          <w:sz w:val="18"/>
          <w:szCs w:val="18"/>
        </w:rPr>
        <w:t>Y_STP</w:t>
      </w:r>
      <w:r w:rsidRPr="006B5F6F">
        <w:rPr>
          <w:rFonts w:ascii="Menlo" w:hAnsi="Menlo" w:cs="Menlo"/>
          <w:color w:val="4E5B61"/>
          <w:sz w:val="18"/>
          <w:szCs w:val="18"/>
        </w:rPr>
        <w:t xml:space="preserve">    </w:t>
      </w:r>
      <w:r w:rsidRPr="006B5F6F">
        <w:rPr>
          <w:rFonts w:ascii="Menlo" w:hAnsi="Menlo" w:cs="Menlo"/>
          <w:color w:val="005C5F"/>
          <w:sz w:val="18"/>
          <w:szCs w:val="18"/>
        </w:rPr>
        <w:t>3</w:t>
      </w:r>
    </w:p>
    <w:p w14:paraId="54DF28E8"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728E00"/>
          <w:sz w:val="18"/>
          <w:szCs w:val="18"/>
        </w:rPr>
        <w:t>#define</w:t>
      </w:r>
      <w:r w:rsidRPr="006B5F6F">
        <w:rPr>
          <w:rFonts w:ascii="Menlo" w:hAnsi="Menlo" w:cs="Menlo"/>
          <w:color w:val="4E5B61"/>
          <w:sz w:val="18"/>
          <w:szCs w:val="18"/>
        </w:rPr>
        <w:t xml:space="preserve"> </w:t>
      </w:r>
      <w:r w:rsidRPr="006B5F6F">
        <w:rPr>
          <w:rFonts w:ascii="Menlo" w:hAnsi="Menlo" w:cs="Menlo"/>
          <w:color w:val="D35400"/>
          <w:sz w:val="18"/>
          <w:szCs w:val="18"/>
        </w:rPr>
        <w:t>Z_STP</w:t>
      </w:r>
      <w:r w:rsidRPr="006B5F6F">
        <w:rPr>
          <w:rFonts w:ascii="Menlo" w:hAnsi="Menlo" w:cs="Menlo"/>
          <w:color w:val="4E5B61"/>
          <w:sz w:val="18"/>
          <w:szCs w:val="18"/>
        </w:rPr>
        <w:t xml:space="preserve">    </w:t>
      </w:r>
      <w:r w:rsidRPr="006B5F6F">
        <w:rPr>
          <w:rFonts w:ascii="Menlo" w:hAnsi="Menlo" w:cs="Menlo"/>
          <w:color w:val="005C5F"/>
          <w:sz w:val="18"/>
          <w:szCs w:val="18"/>
        </w:rPr>
        <w:t>4</w:t>
      </w:r>
    </w:p>
    <w:p w14:paraId="103132DC"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95A5A6"/>
          <w:sz w:val="18"/>
          <w:szCs w:val="18"/>
        </w:rPr>
        <w:t>// #define E_STP    10 // pins need to be wired</w:t>
      </w:r>
    </w:p>
    <w:p w14:paraId="4A78EEF3" w14:textId="77777777" w:rsidR="006B5F6F" w:rsidRPr="006B5F6F" w:rsidRDefault="006B5F6F" w:rsidP="006B5F6F">
      <w:pPr>
        <w:shd w:val="clear" w:color="auto" w:fill="FFFFFF"/>
        <w:spacing w:line="270" w:lineRule="atLeast"/>
        <w:rPr>
          <w:rFonts w:ascii="Menlo" w:hAnsi="Menlo" w:cs="Menlo"/>
          <w:color w:val="4E5B61"/>
          <w:sz w:val="18"/>
          <w:szCs w:val="18"/>
        </w:rPr>
      </w:pPr>
    </w:p>
    <w:p w14:paraId="1C73AFA1"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00979D"/>
          <w:sz w:val="18"/>
          <w:szCs w:val="18"/>
        </w:rPr>
        <w:t>int</w:t>
      </w:r>
      <w:r w:rsidRPr="006B5F6F">
        <w:rPr>
          <w:rFonts w:ascii="Menlo" w:hAnsi="Menlo" w:cs="Menlo"/>
          <w:color w:val="4E5B61"/>
          <w:sz w:val="18"/>
          <w:szCs w:val="18"/>
        </w:rPr>
        <w:t xml:space="preserve"> </w:t>
      </w:r>
      <w:proofErr w:type="spellStart"/>
      <w:r w:rsidRPr="006B5F6F">
        <w:rPr>
          <w:rFonts w:ascii="Menlo" w:hAnsi="Menlo" w:cs="Menlo"/>
          <w:color w:val="4E5B61"/>
          <w:sz w:val="18"/>
          <w:szCs w:val="18"/>
        </w:rPr>
        <w:t>delayTime</w:t>
      </w:r>
      <w:proofErr w:type="spellEnd"/>
      <w:r w:rsidRPr="006B5F6F">
        <w:rPr>
          <w:rFonts w:ascii="Menlo" w:hAnsi="Menlo" w:cs="Menlo"/>
          <w:color w:val="4E5B61"/>
          <w:sz w:val="18"/>
          <w:szCs w:val="18"/>
        </w:rPr>
        <w:t xml:space="preserve"> = </w:t>
      </w:r>
      <w:proofErr w:type="gramStart"/>
      <w:r w:rsidRPr="006B5F6F">
        <w:rPr>
          <w:rFonts w:ascii="Menlo" w:hAnsi="Menlo" w:cs="Menlo"/>
          <w:color w:val="005C5F"/>
          <w:sz w:val="18"/>
          <w:szCs w:val="18"/>
        </w:rPr>
        <w:t>3000</w:t>
      </w:r>
      <w:r w:rsidRPr="006B5F6F">
        <w:rPr>
          <w:rFonts w:ascii="Menlo" w:hAnsi="Menlo" w:cs="Menlo"/>
          <w:color w:val="4E5B61"/>
          <w:sz w:val="18"/>
          <w:szCs w:val="18"/>
        </w:rPr>
        <w:t>;</w:t>
      </w:r>
      <w:r w:rsidRPr="006B5F6F">
        <w:rPr>
          <w:rFonts w:ascii="Menlo" w:hAnsi="Menlo" w:cs="Menlo"/>
          <w:color w:val="95A5A6"/>
          <w:sz w:val="18"/>
          <w:szCs w:val="18"/>
        </w:rPr>
        <w:t xml:space="preserve">  /</w:t>
      </w:r>
      <w:proofErr w:type="gramEnd"/>
      <w:r w:rsidRPr="006B5F6F">
        <w:rPr>
          <w:rFonts w:ascii="Menlo" w:hAnsi="Menlo" w:cs="Menlo"/>
          <w:color w:val="95A5A6"/>
          <w:sz w:val="18"/>
          <w:szCs w:val="18"/>
        </w:rPr>
        <w:t>/ Microseconds between steps</w:t>
      </w:r>
    </w:p>
    <w:p w14:paraId="1D2574AE"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00979D"/>
          <w:sz w:val="18"/>
          <w:szCs w:val="18"/>
        </w:rPr>
        <w:lastRenderedPageBreak/>
        <w:t>int</w:t>
      </w:r>
      <w:r w:rsidRPr="006B5F6F">
        <w:rPr>
          <w:rFonts w:ascii="Menlo" w:hAnsi="Menlo" w:cs="Menlo"/>
          <w:color w:val="4E5B61"/>
          <w:sz w:val="18"/>
          <w:szCs w:val="18"/>
        </w:rPr>
        <w:t xml:space="preserve"> </w:t>
      </w:r>
      <w:proofErr w:type="spellStart"/>
      <w:r w:rsidRPr="006B5F6F">
        <w:rPr>
          <w:rFonts w:ascii="Menlo" w:hAnsi="Menlo" w:cs="Menlo"/>
          <w:color w:val="4E5B61"/>
          <w:sz w:val="18"/>
          <w:szCs w:val="18"/>
        </w:rPr>
        <w:t>stps</w:t>
      </w:r>
      <w:proofErr w:type="spellEnd"/>
      <w:r w:rsidRPr="006B5F6F">
        <w:rPr>
          <w:rFonts w:ascii="Menlo" w:hAnsi="Menlo" w:cs="Menlo"/>
          <w:color w:val="4E5B61"/>
          <w:sz w:val="18"/>
          <w:szCs w:val="18"/>
        </w:rPr>
        <w:t xml:space="preserve"> = </w:t>
      </w:r>
      <w:proofErr w:type="gramStart"/>
      <w:r w:rsidRPr="006B5F6F">
        <w:rPr>
          <w:rFonts w:ascii="Menlo" w:hAnsi="Menlo" w:cs="Menlo"/>
          <w:color w:val="005C5F"/>
          <w:sz w:val="18"/>
          <w:szCs w:val="18"/>
        </w:rPr>
        <w:t>200</w:t>
      </w:r>
      <w:r w:rsidRPr="006B5F6F">
        <w:rPr>
          <w:rFonts w:ascii="Menlo" w:hAnsi="Menlo" w:cs="Menlo"/>
          <w:color w:val="4E5B61"/>
          <w:sz w:val="18"/>
          <w:szCs w:val="18"/>
        </w:rPr>
        <w:t>;</w:t>
      </w:r>
      <w:r w:rsidRPr="006B5F6F">
        <w:rPr>
          <w:rFonts w:ascii="Menlo" w:hAnsi="Menlo" w:cs="Menlo"/>
          <w:color w:val="95A5A6"/>
          <w:sz w:val="18"/>
          <w:szCs w:val="18"/>
        </w:rPr>
        <w:t xml:space="preserve">   </w:t>
      </w:r>
      <w:proofErr w:type="gramEnd"/>
      <w:r w:rsidRPr="006B5F6F">
        <w:rPr>
          <w:rFonts w:ascii="Menlo" w:hAnsi="Menlo" w:cs="Menlo"/>
          <w:color w:val="95A5A6"/>
          <w:sz w:val="18"/>
          <w:szCs w:val="18"/>
        </w:rPr>
        <w:t xml:space="preserve">    // Number of steps (1 rev = 200 steps) - change to 6400 for 32 </w:t>
      </w:r>
      <w:proofErr w:type="spellStart"/>
      <w:r w:rsidRPr="006B5F6F">
        <w:rPr>
          <w:rFonts w:ascii="Menlo" w:hAnsi="Menlo" w:cs="Menlo"/>
          <w:color w:val="95A5A6"/>
          <w:sz w:val="18"/>
          <w:szCs w:val="18"/>
        </w:rPr>
        <w:t>microstepping</w:t>
      </w:r>
      <w:proofErr w:type="spellEnd"/>
    </w:p>
    <w:p w14:paraId="40F9EBBC" w14:textId="77777777" w:rsidR="006B5F6F" w:rsidRPr="006B5F6F" w:rsidRDefault="006B5F6F" w:rsidP="006B5F6F">
      <w:pPr>
        <w:shd w:val="clear" w:color="auto" w:fill="FFFFFF"/>
        <w:spacing w:line="270" w:lineRule="atLeast"/>
        <w:rPr>
          <w:rFonts w:ascii="Menlo" w:hAnsi="Menlo" w:cs="Menlo"/>
          <w:color w:val="4E5B61"/>
          <w:sz w:val="18"/>
          <w:szCs w:val="18"/>
        </w:rPr>
      </w:pPr>
    </w:p>
    <w:p w14:paraId="4ED571CC"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00979D"/>
          <w:sz w:val="18"/>
          <w:szCs w:val="18"/>
        </w:rPr>
        <w:t>void</w:t>
      </w: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step</w:t>
      </w:r>
      <w:r w:rsidRPr="006B5F6F">
        <w:rPr>
          <w:rFonts w:ascii="Menlo" w:hAnsi="Menlo" w:cs="Menlo"/>
          <w:color w:val="434F54"/>
          <w:sz w:val="18"/>
          <w:szCs w:val="18"/>
        </w:rPr>
        <w:t>(</w:t>
      </w:r>
      <w:proofErr w:type="spellStart"/>
      <w:proofErr w:type="gramEnd"/>
      <w:r w:rsidRPr="006B5F6F">
        <w:rPr>
          <w:rFonts w:ascii="Menlo" w:hAnsi="Menlo" w:cs="Menlo"/>
          <w:color w:val="4E5B61"/>
          <w:sz w:val="18"/>
          <w:szCs w:val="18"/>
        </w:rPr>
        <w:t>boolean</w:t>
      </w:r>
      <w:proofErr w:type="spellEnd"/>
      <w:r w:rsidRPr="006B5F6F">
        <w:rPr>
          <w:rFonts w:ascii="Menlo" w:hAnsi="Menlo" w:cs="Menlo"/>
          <w:color w:val="4E5B61"/>
          <w:sz w:val="18"/>
          <w:szCs w:val="18"/>
        </w:rPr>
        <w:t xml:space="preserve"> </w:t>
      </w:r>
      <w:proofErr w:type="spellStart"/>
      <w:r w:rsidRPr="006B5F6F">
        <w:rPr>
          <w:rFonts w:ascii="Menlo" w:hAnsi="Menlo" w:cs="Menlo"/>
          <w:color w:val="434F54"/>
          <w:sz w:val="18"/>
          <w:szCs w:val="18"/>
        </w:rPr>
        <w:t>dir</w:t>
      </w:r>
      <w:proofErr w:type="spellEnd"/>
      <w:r w:rsidRPr="006B5F6F">
        <w:rPr>
          <w:rFonts w:ascii="Menlo" w:hAnsi="Menlo" w:cs="Menlo"/>
          <w:color w:val="4E5B61"/>
          <w:sz w:val="18"/>
          <w:szCs w:val="18"/>
        </w:rPr>
        <w:t xml:space="preserve">, byte </w:t>
      </w:r>
      <w:proofErr w:type="spellStart"/>
      <w:r w:rsidRPr="006B5F6F">
        <w:rPr>
          <w:rFonts w:ascii="Menlo" w:hAnsi="Menlo" w:cs="Menlo"/>
          <w:color w:val="434F54"/>
          <w:sz w:val="18"/>
          <w:szCs w:val="18"/>
        </w:rPr>
        <w:t>dirPin</w:t>
      </w:r>
      <w:proofErr w:type="spellEnd"/>
      <w:r w:rsidRPr="006B5F6F">
        <w:rPr>
          <w:rFonts w:ascii="Menlo" w:hAnsi="Menlo" w:cs="Menlo"/>
          <w:color w:val="4E5B61"/>
          <w:sz w:val="18"/>
          <w:szCs w:val="18"/>
        </w:rPr>
        <w:t xml:space="preserve">, byte </w:t>
      </w:r>
      <w:proofErr w:type="spellStart"/>
      <w:r w:rsidRPr="006B5F6F">
        <w:rPr>
          <w:rFonts w:ascii="Menlo" w:hAnsi="Menlo" w:cs="Menlo"/>
          <w:color w:val="434F54"/>
          <w:sz w:val="18"/>
          <w:szCs w:val="18"/>
        </w:rPr>
        <w:t>stepperPin</w:t>
      </w:r>
      <w:proofErr w:type="spellEnd"/>
      <w:r w:rsidRPr="006B5F6F">
        <w:rPr>
          <w:rFonts w:ascii="Menlo" w:hAnsi="Menlo" w:cs="Menlo"/>
          <w:color w:val="4E5B61"/>
          <w:sz w:val="18"/>
          <w:szCs w:val="18"/>
        </w:rPr>
        <w:t xml:space="preserve">, </w:t>
      </w:r>
      <w:r w:rsidRPr="006B5F6F">
        <w:rPr>
          <w:rFonts w:ascii="Menlo" w:hAnsi="Menlo" w:cs="Menlo"/>
          <w:color w:val="00979D"/>
          <w:sz w:val="18"/>
          <w:szCs w:val="18"/>
        </w:rPr>
        <w:t>int</w:t>
      </w:r>
      <w:r w:rsidRPr="006B5F6F">
        <w:rPr>
          <w:rFonts w:ascii="Menlo" w:hAnsi="Menlo" w:cs="Menlo"/>
          <w:color w:val="4E5B61"/>
          <w:sz w:val="18"/>
          <w:szCs w:val="18"/>
        </w:rPr>
        <w:t xml:space="preserve"> </w:t>
      </w:r>
      <w:r w:rsidRPr="006B5F6F">
        <w:rPr>
          <w:rFonts w:ascii="Menlo" w:hAnsi="Menlo" w:cs="Menlo"/>
          <w:color w:val="434F54"/>
          <w:sz w:val="18"/>
          <w:szCs w:val="18"/>
        </w:rPr>
        <w:t>steps)</w:t>
      </w:r>
      <w:r w:rsidRPr="006B5F6F">
        <w:rPr>
          <w:rFonts w:ascii="Menlo" w:hAnsi="Menlo" w:cs="Menlo"/>
          <w:color w:val="4E5B61"/>
          <w:sz w:val="18"/>
          <w:szCs w:val="18"/>
        </w:rPr>
        <w:t xml:space="preserve"> </w:t>
      </w:r>
      <w:r w:rsidRPr="006B5F6F">
        <w:rPr>
          <w:rFonts w:ascii="Menlo" w:hAnsi="Menlo" w:cs="Menlo"/>
          <w:color w:val="434F54"/>
          <w:sz w:val="18"/>
          <w:szCs w:val="18"/>
        </w:rPr>
        <w:t>{</w:t>
      </w:r>
    </w:p>
    <w:p w14:paraId="6D7B8B87"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digitalWrite</w:t>
      </w:r>
      <w:proofErr w:type="spellEnd"/>
      <w:r w:rsidRPr="006B5F6F">
        <w:rPr>
          <w:rFonts w:ascii="Menlo" w:hAnsi="Menlo" w:cs="Menlo"/>
          <w:color w:val="434F54"/>
          <w:sz w:val="18"/>
          <w:szCs w:val="18"/>
        </w:rPr>
        <w:t>(</w:t>
      </w:r>
      <w:proofErr w:type="spellStart"/>
      <w:proofErr w:type="gramEnd"/>
      <w:r w:rsidRPr="006B5F6F">
        <w:rPr>
          <w:rFonts w:ascii="Menlo" w:hAnsi="Menlo" w:cs="Menlo"/>
          <w:color w:val="4E5B61"/>
          <w:sz w:val="18"/>
          <w:szCs w:val="18"/>
        </w:rPr>
        <w:t>dirPin</w:t>
      </w:r>
      <w:proofErr w:type="spellEnd"/>
      <w:r w:rsidRPr="006B5F6F">
        <w:rPr>
          <w:rFonts w:ascii="Menlo" w:hAnsi="Menlo" w:cs="Menlo"/>
          <w:color w:val="4E5B61"/>
          <w:sz w:val="18"/>
          <w:szCs w:val="18"/>
        </w:rPr>
        <w:t xml:space="preserve">, </w:t>
      </w:r>
      <w:proofErr w:type="spellStart"/>
      <w:r w:rsidRPr="006B5F6F">
        <w:rPr>
          <w:rFonts w:ascii="Menlo" w:hAnsi="Menlo" w:cs="Menlo"/>
          <w:color w:val="4E5B61"/>
          <w:sz w:val="18"/>
          <w:szCs w:val="18"/>
        </w:rPr>
        <w:t>dir</w:t>
      </w:r>
      <w:proofErr w:type="spellEnd"/>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37A4B3E1"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delay</w:t>
      </w:r>
      <w:r w:rsidRPr="006B5F6F">
        <w:rPr>
          <w:rFonts w:ascii="Menlo" w:hAnsi="Menlo" w:cs="Menlo"/>
          <w:color w:val="434F54"/>
          <w:sz w:val="18"/>
          <w:szCs w:val="18"/>
        </w:rPr>
        <w:t>(</w:t>
      </w:r>
      <w:proofErr w:type="gramEnd"/>
      <w:r w:rsidRPr="006B5F6F">
        <w:rPr>
          <w:rFonts w:ascii="Menlo" w:hAnsi="Menlo" w:cs="Menlo"/>
          <w:color w:val="005C5F"/>
          <w:sz w:val="18"/>
          <w:szCs w:val="18"/>
        </w:rPr>
        <w:t>100</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44957F8D"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r w:rsidRPr="006B5F6F">
        <w:rPr>
          <w:rFonts w:ascii="Menlo" w:hAnsi="Menlo" w:cs="Menlo"/>
          <w:color w:val="728E00"/>
          <w:sz w:val="18"/>
          <w:szCs w:val="18"/>
        </w:rPr>
        <w:t>for</w:t>
      </w:r>
      <w:r w:rsidRPr="006B5F6F">
        <w:rPr>
          <w:rFonts w:ascii="Menlo" w:hAnsi="Menlo" w:cs="Menlo"/>
          <w:color w:val="4E5B61"/>
          <w:sz w:val="18"/>
          <w:szCs w:val="18"/>
        </w:rPr>
        <w:t xml:space="preserve"> </w:t>
      </w:r>
      <w:r w:rsidRPr="006B5F6F">
        <w:rPr>
          <w:rFonts w:ascii="Menlo" w:hAnsi="Menlo" w:cs="Menlo"/>
          <w:color w:val="434F54"/>
          <w:sz w:val="18"/>
          <w:szCs w:val="18"/>
        </w:rPr>
        <w:t>(</w:t>
      </w:r>
      <w:r w:rsidRPr="006B5F6F">
        <w:rPr>
          <w:rFonts w:ascii="Menlo" w:hAnsi="Menlo" w:cs="Menlo"/>
          <w:color w:val="00979D"/>
          <w:sz w:val="18"/>
          <w:szCs w:val="18"/>
        </w:rPr>
        <w:t>int</w:t>
      </w:r>
      <w:r w:rsidRPr="006B5F6F">
        <w:rPr>
          <w:rFonts w:ascii="Menlo" w:hAnsi="Menlo" w:cs="Menlo"/>
          <w:color w:val="4E5B61"/>
          <w:sz w:val="18"/>
          <w:szCs w:val="18"/>
        </w:rPr>
        <w:t xml:space="preserve"> </w:t>
      </w:r>
      <w:proofErr w:type="spellStart"/>
      <w:r w:rsidRPr="006B5F6F">
        <w:rPr>
          <w:rFonts w:ascii="Menlo" w:hAnsi="Menlo" w:cs="Menlo"/>
          <w:color w:val="4E5B61"/>
          <w:sz w:val="18"/>
          <w:szCs w:val="18"/>
        </w:rPr>
        <w:t>i</w:t>
      </w:r>
      <w:proofErr w:type="spellEnd"/>
      <w:r w:rsidRPr="006B5F6F">
        <w:rPr>
          <w:rFonts w:ascii="Menlo" w:hAnsi="Menlo" w:cs="Menlo"/>
          <w:color w:val="4E5B61"/>
          <w:sz w:val="18"/>
          <w:szCs w:val="18"/>
        </w:rPr>
        <w:t xml:space="preserve"> = </w:t>
      </w:r>
      <w:r w:rsidRPr="006B5F6F">
        <w:rPr>
          <w:rFonts w:ascii="Menlo" w:hAnsi="Menlo" w:cs="Menlo"/>
          <w:color w:val="005C5F"/>
          <w:sz w:val="18"/>
          <w:szCs w:val="18"/>
        </w:rPr>
        <w:t>0</w:t>
      </w:r>
      <w:r w:rsidRPr="006B5F6F">
        <w:rPr>
          <w:rFonts w:ascii="Menlo" w:hAnsi="Menlo" w:cs="Menlo"/>
          <w:color w:val="4E5B61"/>
          <w:sz w:val="18"/>
          <w:szCs w:val="18"/>
        </w:rPr>
        <w:t xml:space="preserve">; </w:t>
      </w:r>
      <w:proofErr w:type="spellStart"/>
      <w:r w:rsidRPr="006B5F6F">
        <w:rPr>
          <w:rFonts w:ascii="Menlo" w:hAnsi="Menlo" w:cs="Menlo"/>
          <w:color w:val="4E5B61"/>
          <w:sz w:val="18"/>
          <w:szCs w:val="18"/>
        </w:rPr>
        <w:t>i</w:t>
      </w:r>
      <w:proofErr w:type="spellEnd"/>
      <w:r w:rsidRPr="006B5F6F">
        <w:rPr>
          <w:rFonts w:ascii="Menlo" w:hAnsi="Menlo" w:cs="Menlo"/>
          <w:color w:val="4E5B61"/>
          <w:sz w:val="18"/>
          <w:szCs w:val="18"/>
        </w:rPr>
        <w:t xml:space="preserve"> &lt; steps; </w:t>
      </w:r>
      <w:proofErr w:type="spellStart"/>
      <w:r w:rsidRPr="006B5F6F">
        <w:rPr>
          <w:rFonts w:ascii="Menlo" w:hAnsi="Menlo" w:cs="Menlo"/>
          <w:color w:val="4E5B61"/>
          <w:sz w:val="18"/>
          <w:szCs w:val="18"/>
        </w:rPr>
        <w:t>i</w:t>
      </w:r>
      <w:proofErr w:type="spellEnd"/>
      <w:r w:rsidRPr="006B5F6F">
        <w:rPr>
          <w:rFonts w:ascii="Menlo" w:hAnsi="Menlo" w:cs="Menlo"/>
          <w:color w:val="4E5B61"/>
          <w:sz w:val="18"/>
          <w:szCs w:val="18"/>
        </w:rPr>
        <w:t>++</w:t>
      </w:r>
      <w:r w:rsidRPr="006B5F6F">
        <w:rPr>
          <w:rFonts w:ascii="Menlo" w:hAnsi="Menlo" w:cs="Menlo"/>
          <w:color w:val="434F54"/>
          <w:sz w:val="18"/>
          <w:szCs w:val="18"/>
        </w:rPr>
        <w:t>)</w:t>
      </w:r>
      <w:r w:rsidRPr="006B5F6F">
        <w:rPr>
          <w:rFonts w:ascii="Menlo" w:hAnsi="Menlo" w:cs="Menlo"/>
          <w:color w:val="4E5B61"/>
          <w:sz w:val="18"/>
          <w:szCs w:val="18"/>
        </w:rPr>
        <w:t xml:space="preserve"> </w:t>
      </w:r>
      <w:r w:rsidRPr="006B5F6F">
        <w:rPr>
          <w:rFonts w:ascii="Menlo" w:hAnsi="Menlo" w:cs="Menlo"/>
          <w:color w:val="434F54"/>
          <w:sz w:val="18"/>
          <w:szCs w:val="18"/>
        </w:rPr>
        <w:t>{</w:t>
      </w:r>
    </w:p>
    <w:p w14:paraId="364B22A2"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digitalWrite</w:t>
      </w:r>
      <w:proofErr w:type="spellEnd"/>
      <w:r w:rsidRPr="006B5F6F">
        <w:rPr>
          <w:rFonts w:ascii="Menlo" w:hAnsi="Menlo" w:cs="Menlo"/>
          <w:color w:val="434F54"/>
          <w:sz w:val="18"/>
          <w:szCs w:val="18"/>
        </w:rPr>
        <w:t>(</w:t>
      </w:r>
      <w:proofErr w:type="spellStart"/>
      <w:proofErr w:type="gramEnd"/>
      <w:r w:rsidRPr="006B5F6F">
        <w:rPr>
          <w:rFonts w:ascii="Menlo" w:hAnsi="Menlo" w:cs="Menlo"/>
          <w:color w:val="4E5B61"/>
          <w:sz w:val="18"/>
          <w:szCs w:val="18"/>
        </w:rPr>
        <w:t>stepperPin</w:t>
      </w:r>
      <w:proofErr w:type="spellEnd"/>
      <w:r w:rsidRPr="006B5F6F">
        <w:rPr>
          <w:rFonts w:ascii="Menlo" w:hAnsi="Menlo" w:cs="Menlo"/>
          <w:color w:val="4E5B61"/>
          <w:sz w:val="18"/>
          <w:szCs w:val="18"/>
        </w:rPr>
        <w:t>, HIGH</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7B7C7598"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r w:rsidRPr="006B5F6F">
        <w:rPr>
          <w:rFonts w:ascii="Menlo" w:hAnsi="Menlo" w:cs="Menlo"/>
          <w:color w:val="D35400"/>
          <w:sz w:val="18"/>
          <w:szCs w:val="18"/>
        </w:rPr>
        <w:t>delayMicroseconds</w:t>
      </w:r>
      <w:proofErr w:type="spellEnd"/>
      <w:r w:rsidRPr="006B5F6F">
        <w:rPr>
          <w:rFonts w:ascii="Menlo" w:hAnsi="Menlo" w:cs="Menlo"/>
          <w:color w:val="434F54"/>
          <w:sz w:val="18"/>
          <w:szCs w:val="18"/>
        </w:rPr>
        <w:t>(</w:t>
      </w:r>
      <w:proofErr w:type="spellStart"/>
      <w:r w:rsidRPr="006B5F6F">
        <w:rPr>
          <w:rFonts w:ascii="Menlo" w:hAnsi="Menlo" w:cs="Menlo"/>
          <w:color w:val="4E5B61"/>
          <w:sz w:val="18"/>
          <w:szCs w:val="18"/>
        </w:rPr>
        <w:t>delayTime</w:t>
      </w:r>
      <w:proofErr w:type="spellEnd"/>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70B832C4"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digitalWrite</w:t>
      </w:r>
      <w:proofErr w:type="spellEnd"/>
      <w:r w:rsidRPr="006B5F6F">
        <w:rPr>
          <w:rFonts w:ascii="Menlo" w:hAnsi="Menlo" w:cs="Menlo"/>
          <w:color w:val="434F54"/>
          <w:sz w:val="18"/>
          <w:szCs w:val="18"/>
        </w:rPr>
        <w:t>(</w:t>
      </w:r>
      <w:proofErr w:type="spellStart"/>
      <w:proofErr w:type="gramEnd"/>
      <w:r w:rsidRPr="006B5F6F">
        <w:rPr>
          <w:rFonts w:ascii="Menlo" w:hAnsi="Menlo" w:cs="Menlo"/>
          <w:color w:val="4E5B61"/>
          <w:sz w:val="18"/>
          <w:szCs w:val="18"/>
        </w:rPr>
        <w:t>stepperPin</w:t>
      </w:r>
      <w:proofErr w:type="spellEnd"/>
      <w:r w:rsidRPr="006B5F6F">
        <w:rPr>
          <w:rFonts w:ascii="Menlo" w:hAnsi="Menlo" w:cs="Menlo"/>
          <w:color w:val="4E5B61"/>
          <w:sz w:val="18"/>
          <w:szCs w:val="18"/>
        </w:rPr>
        <w:t>, LOW</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65806E48"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r w:rsidRPr="006B5F6F">
        <w:rPr>
          <w:rFonts w:ascii="Menlo" w:hAnsi="Menlo" w:cs="Menlo"/>
          <w:color w:val="D35400"/>
          <w:sz w:val="18"/>
          <w:szCs w:val="18"/>
        </w:rPr>
        <w:t>delayMicroseconds</w:t>
      </w:r>
      <w:proofErr w:type="spellEnd"/>
      <w:r w:rsidRPr="006B5F6F">
        <w:rPr>
          <w:rFonts w:ascii="Menlo" w:hAnsi="Menlo" w:cs="Menlo"/>
          <w:color w:val="434F54"/>
          <w:sz w:val="18"/>
          <w:szCs w:val="18"/>
        </w:rPr>
        <w:t>(</w:t>
      </w:r>
      <w:proofErr w:type="spellStart"/>
      <w:r w:rsidRPr="006B5F6F">
        <w:rPr>
          <w:rFonts w:ascii="Menlo" w:hAnsi="Menlo" w:cs="Menlo"/>
          <w:color w:val="4E5B61"/>
          <w:sz w:val="18"/>
          <w:szCs w:val="18"/>
        </w:rPr>
        <w:t>delayTime</w:t>
      </w:r>
      <w:proofErr w:type="spellEnd"/>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0B139B59"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r w:rsidRPr="006B5F6F">
        <w:rPr>
          <w:rFonts w:ascii="Menlo" w:hAnsi="Menlo" w:cs="Menlo"/>
          <w:color w:val="434F54"/>
          <w:sz w:val="18"/>
          <w:szCs w:val="18"/>
        </w:rPr>
        <w:t>}</w:t>
      </w:r>
    </w:p>
    <w:p w14:paraId="0A3B5AFC"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34F54"/>
          <w:sz w:val="18"/>
          <w:szCs w:val="18"/>
        </w:rPr>
        <w:t>}</w:t>
      </w:r>
    </w:p>
    <w:p w14:paraId="221E2B1F" w14:textId="77777777" w:rsidR="006B5F6F" w:rsidRPr="006B5F6F" w:rsidRDefault="006B5F6F" w:rsidP="006B5F6F">
      <w:pPr>
        <w:shd w:val="clear" w:color="auto" w:fill="FFFFFF"/>
        <w:spacing w:line="270" w:lineRule="atLeast"/>
        <w:rPr>
          <w:rFonts w:ascii="Menlo" w:hAnsi="Menlo" w:cs="Menlo"/>
          <w:color w:val="4E5B61"/>
          <w:sz w:val="18"/>
          <w:szCs w:val="18"/>
        </w:rPr>
      </w:pPr>
    </w:p>
    <w:p w14:paraId="7A69193A"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00979D"/>
          <w:sz w:val="18"/>
          <w:szCs w:val="18"/>
        </w:rPr>
        <w:t>void</w:t>
      </w: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setup</w:t>
      </w:r>
      <w:r w:rsidRPr="006B5F6F">
        <w:rPr>
          <w:rFonts w:ascii="Menlo" w:hAnsi="Menlo" w:cs="Menlo"/>
          <w:color w:val="434F54"/>
          <w:sz w:val="18"/>
          <w:szCs w:val="18"/>
        </w:rPr>
        <w:t>(</w:t>
      </w:r>
      <w:proofErr w:type="gramEnd"/>
      <w:r w:rsidRPr="006B5F6F">
        <w:rPr>
          <w:rFonts w:ascii="Menlo" w:hAnsi="Menlo" w:cs="Menlo"/>
          <w:color w:val="434F54"/>
          <w:sz w:val="18"/>
          <w:szCs w:val="18"/>
        </w:rPr>
        <w:t>)</w:t>
      </w:r>
      <w:r w:rsidRPr="006B5F6F">
        <w:rPr>
          <w:rFonts w:ascii="Menlo" w:hAnsi="Menlo" w:cs="Menlo"/>
          <w:color w:val="4E5B61"/>
          <w:sz w:val="18"/>
          <w:szCs w:val="18"/>
        </w:rPr>
        <w:t xml:space="preserve"> </w:t>
      </w:r>
      <w:r w:rsidRPr="006B5F6F">
        <w:rPr>
          <w:rFonts w:ascii="Menlo" w:hAnsi="Menlo" w:cs="Menlo"/>
          <w:color w:val="434F54"/>
          <w:sz w:val="18"/>
          <w:szCs w:val="18"/>
        </w:rPr>
        <w:t>{</w:t>
      </w:r>
    </w:p>
    <w:p w14:paraId="2CF9C586"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pinMode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X_DIR, OUTPUT</w:t>
      </w:r>
      <w:r w:rsidRPr="006B5F6F">
        <w:rPr>
          <w:rFonts w:ascii="Menlo" w:hAnsi="Menlo" w:cs="Menlo"/>
          <w:color w:val="434F54"/>
          <w:sz w:val="18"/>
          <w:szCs w:val="18"/>
        </w:rPr>
        <w:t>)</w:t>
      </w: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pinMode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X_STP, OUTPUT</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051B7E79"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pinMode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Y_DIR, OUTPUT</w:t>
      </w:r>
      <w:r w:rsidRPr="006B5F6F">
        <w:rPr>
          <w:rFonts w:ascii="Menlo" w:hAnsi="Menlo" w:cs="Menlo"/>
          <w:color w:val="434F54"/>
          <w:sz w:val="18"/>
          <w:szCs w:val="18"/>
        </w:rPr>
        <w:t>)</w:t>
      </w: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pinMode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Y_STP, OUTPUT</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0ACFA4CD"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pinMode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Z_DIR, OUTPUT</w:t>
      </w:r>
      <w:r w:rsidRPr="006B5F6F">
        <w:rPr>
          <w:rFonts w:ascii="Menlo" w:hAnsi="Menlo" w:cs="Menlo"/>
          <w:color w:val="434F54"/>
          <w:sz w:val="18"/>
          <w:szCs w:val="18"/>
        </w:rPr>
        <w:t>)</w:t>
      </w: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pinMode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Z_STP, OUTPUT</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5AF212D4"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pinMode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E_DIR, OUTPUT</w:t>
      </w:r>
      <w:r w:rsidRPr="006B5F6F">
        <w:rPr>
          <w:rFonts w:ascii="Menlo" w:hAnsi="Menlo" w:cs="Menlo"/>
          <w:color w:val="434F54"/>
          <w:sz w:val="18"/>
          <w:szCs w:val="18"/>
        </w:rPr>
        <w:t>)</w:t>
      </w: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pinMode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E_STP, OUTPUT</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13C93E5D"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
    <w:p w14:paraId="2A6A261E"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pinMode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EN, OUTPUT</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45450672"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spellStart"/>
      <w:proofErr w:type="gramStart"/>
      <w:r w:rsidRPr="006B5F6F">
        <w:rPr>
          <w:rFonts w:ascii="Menlo" w:hAnsi="Menlo" w:cs="Menlo"/>
          <w:color w:val="D35400"/>
          <w:sz w:val="18"/>
          <w:szCs w:val="18"/>
        </w:rPr>
        <w:t>digitalWrite</w:t>
      </w:r>
      <w:proofErr w:type="spellEnd"/>
      <w:r w:rsidRPr="006B5F6F">
        <w:rPr>
          <w:rFonts w:ascii="Menlo" w:hAnsi="Menlo" w:cs="Menlo"/>
          <w:color w:val="434F54"/>
          <w:sz w:val="18"/>
          <w:szCs w:val="18"/>
        </w:rPr>
        <w:t>(</w:t>
      </w:r>
      <w:proofErr w:type="gramEnd"/>
      <w:r w:rsidRPr="006B5F6F">
        <w:rPr>
          <w:rFonts w:ascii="Menlo" w:hAnsi="Menlo" w:cs="Menlo"/>
          <w:color w:val="4E5B61"/>
          <w:sz w:val="18"/>
          <w:szCs w:val="18"/>
        </w:rPr>
        <w:t>EN, LOW</w:t>
      </w:r>
      <w:r w:rsidRPr="006B5F6F">
        <w:rPr>
          <w:rFonts w:ascii="Menlo" w:hAnsi="Menlo" w:cs="Menlo"/>
          <w:color w:val="434F54"/>
          <w:sz w:val="18"/>
          <w:szCs w:val="18"/>
        </w:rPr>
        <w:t>)</w:t>
      </w:r>
      <w:r w:rsidRPr="006B5F6F">
        <w:rPr>
          <w:rFonts w:ascii="Menlo" w:hAnsi="Menlo" w:cs="Menlo"/>
          <w:color w:val="4E5B61"/>
          <w:sz w:val="18"/>
          <w:szCs w:val="18"/>
        </w:rPr>
        <w:t>;</w:t>
      </w:r>
      <w:r w:rsidRPr="006B5F6F">
        <w:rPr>
          <w:rFonts w:ascii="Menlo" w:hAnsi="Menlo" w:cs="Menlo"/>
          <w:color w:val="95A5A6"/>
          <w:sz w:val="18"/>
          <w:szCs w:val="18"/>
        </w:rPr>
        <w:t xml:space="preserve"> // Enable all motors (LOW = enabled)</w:t>
      </w:r>
    </w:p>
    <w:p w14:paraId="04150A13"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34F54"/>
          <w:sz w:val="18"/>
          <w:szCs w:val="18"/>
        </w:rPr>
        <w:t>}</w:t>
      </w:r>
    </w:p>
    <w:p w14:paraId="36303965" w14:textId="77777777" w:rsidR="006B5F6F" w:rsidRPr="006B5F6F" w:rsidRDefault="006B5F6F" w:rsidP="006B5F6F">
      <w:pPr>
        <w:shd w:val="clear" w:color="auto" w:fill="FFFFFF"/>
        <w:spacing w:line="270" w:lineRule="atLeast"/>
        <w:rPr>
          <w:rFonts w:ascii="Menlo" w:hAnsi="Menlo" w:cs="Menlo"/>
          <w:color w:val="4E5B61"/>
          <w:sz w:val="18"/>
          <w:szCs w:val="18"/>
        </w:rPr>
      </w:pPr>
    </w:p>
    <w:p w14:paraId="73169DE5"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00979D"/>
          <w:sz w:val="18"/>
          <w:szCs w:val="18"/>
        </w:rPr>
        <w:t>void</w:t>
      </w: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loop</w:t>
      </w:r>
      <w:r w:rsidRPr="006B5F6F">
        <w:rPr>
          <w:rFonts w:ascii="Menlo" w:hAnsi="Menlo" w:cs="Menlo"/>
          <w:color w:val="434F54"/>
          <w:sz w:val="18"/>
          <w:szCs w:val="18"/>
        </w:rPr>
        <w:t>(</w:t>
      </w:r>
      <w:proofErr w:type="gramEnd"/>
      <w:r w:rsidRPr="006B5F6F">
        <w:rPr>
          <w:rFonts w:ascii="Menlo" w:hAnsi="Menlo" w:cs="Menlo"/>
          <w:color w:val="434F54"/>
          <w:sz w:val="18"/>
          <w:szCs w:val="18"/>
        </w:rPr>
        <w:t>)</w:t>
      </w:r>
      <w:r w:rsidRPr="006B5F6F">
        <w:rPr>
          <w:rFonts w:ascii="Menlo" w:hAnsi="Menlo" w:cs="Menlo"/>
          <w:color w:val="4E5B61"/>
          <w:sz w:val="18"/>
          <w:szCs w:val="18"/>
        </w:rPr>
        <w:t xml:space="preserve"> </w:t>
      </w:r>
      <w:r w:rsidRPr="006B5F6F">
        <w:rPr>
          <w:rFonts w:ascii="Menlo" w:hAnsi="Menlo" w:cs="Menlo"/>
          <w:color w:val="434F54"/>
          <w:sz w:val="18"/>
          <w:szCs w:val="18"/>
        </w:rPr>
        <w:t>{</w:t>
      </w:r>
    </w:p>
    <w:p w14:paraId="45B461F6"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95A5A6"/>
          <w:sz w:val="18"/>
          <w:szCs w:val="18"/>
        </w:rPr>
        <w:t xml:space="preserve">  // All motors forward then back</w:t>
      </w:r>
    </w:p>
    <w:p w14:paraId="341EF94D"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step</w:t>
      </w:r>
      <w:r w:rsidRPr="006B5F6F">
        <w:rPr>
          <w:rFonts w:ascii="Menlo" w:hAnsi="Menlo" w:cs="Menlo"/>
          <w:color w:val="434F54"/>
          <w:sz w:val="18"/>
          <w:szCs w:val="18"/>
        </w:rPr>
        <w:t>(</w:t>
      </w:r>
      <w:proofErr w:type="gramEnd"/>
      <w:r w:rsidRPr="006B5F6F">
        <w:rPr>
          <w:rFonts w:ascii="Menlo" w:hAnsi="Menlo" w:cs="Menlo"/>
          <w:color w:val="005C5F"/>
          <w:sz w:val="18"/>
          <w:szCs w:val="18"/>
        </w:rPr>
        <w:t>false</w:t>
      </w:r>
      <w:r w:rsidRPr="006B5F6F">
        <w:rPr>
          <w:rFonts w:ascii="Menlo" w:hAnsi="Menlo" w:cs="Menlo"/>
          <w:color w:val="4E5B61"/>
          <w:sz w:val="18"/>
          <w:szCs w:val="18"/>
        </w:rPr>
        <w:t xml:space="preserve">, X_DIR, X_STP, </w:t>
      </w:r>
      <w:proofErr w:type="spellStart"/>
      <w:r w:rsidRPr="006B5F6F">
        <w:rPr>
          <w:rFonts w:ascii="Menlo" w:hAnsi="Menlo" w:cs="Menlo"/>
          <w:color w:val="4E5B61"/>
          <w:sz w:val="18"/>
          <w:szCs w:val="18"/>
        </w:rPr>
        <w:t>stps</w:t>
      </w:r>
      <w:proofErr w:type="spellEnd"/>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234EDE22"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step</w:t>
      </w:r>
      <w:r w:rsidRPr="006B5F6F">
        <w:rPr>
          <w:rFonts w:ascii="Menlo" w:hAnsi="Menlo" w:cs="Menlo"/>
          <w:color w:val="434F54"/>
          <w:sz w:val="18"/>
          <w:szCs w:val="18"/>
        </w:rPr>
        <w:t>(</w:t>
      </w:r>
      <w:proofErr w:type="gramEnd"/>
      <w:r w:rsidRPr="006B5F6F">
        <w:rPr>
          <w:rFonts w:ascii="Menlo" w:hAnsi="Menlo" w:cs="Menlo"/>
          <w:color w:val="005C5F"/>
          <w:sz w:val="18"/>
          <w:szCs w:val="18"/>
        </w:rPr>
        <w:t>false</w:t>
      </w:r>
      <w:r w:rsidRPr="006B5F6F">
        <w:rPr>
          <w:rFonts w:ascii="Menlo" w:hAnsi="Menlo" w:cs="Menlo"/>
          <w:color w:val="4E5B61"/>
          <w:sz w:val="18"/>
          <w:szCs w:val="18"/>
        </w:rPr>
        <w:t xml:space="preserve">, Z_DIR, Z_STP, </w:t>
      </w:r>
      <w:proofErr w:type="spellStart"/>
      <w:r w:rsidRPr="006B5F6F">
        <w:rPr>
          <w:rFonts w:ascii="Menlo" w:hAnsi="Menlo" w:cs="Menlo"/>
          <w:color w:val="4E5B61"/>
          <w:sz w:val="18"/>
          <w:szCs w:val="18"/>
        </w:rPr>
        <w:t>stps</w:t>
      </w:r>
      <w:proofErr w:type="spellEnd"/>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23AC8C0E"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step</w:t>
      </w:r>
      <w:r w:rsidRPr="006B5F6F">
        <w:rPr>
          <w:rFonts w:ascii="Menlo" w:hAnsi="Menlo" w:cs="Menlo"/>
          <w:color w:val="434F54"/>
          <w:sz w:val="18"/>
          <w:szCs w:val="18"/>
        </w:rPr>
        <w:t>(</w:t>
      </w:r>
      <w:proofErr w:type="gramEnd"/>
      <w:r w:rsidRPr="006B5F6F">
        <w:rPr>
          <w:rFonts w:ascii="Menlo" w:hAnsi="Menlo" w:cs="Menlo"/>
          <w:color w:val="005C5F"/>
          <w:sz w:val="18"/>
          <w:szCs w:val="18"/>
        </w:rPr>
        <w:t>false</w:t>
      </w:r>
      <w:r w:rsidRPr="006B5F6F">
        <w:rPr>
          <w:rFonts w:ascii="Menlo" w:hAnsi="Menlo" w:cs="Menlo"/>
          <w:color w:val="4E5B61"/>
          <w:sz w:val="18"/>
          <w:szCs w:val="18"/>
        </w:rPr>
        <w:t xml:space="preserve">, Y_DIR, Y_STP, </w:t>
      </w:r>
      <w:proofErr w:type="spellStart"/>
      <w:r w:rsidRPr="006B5F6F">
        <w:rPr>
          <w:rFonts w:ascii="Menlo" w:hAnsi="Menlo" w:cs="Menlo"/>
          <w:color w:val="4E5B61"/>
          <w:sz w:val="18"/>
          <w:szCs w:val="18"/>
        </w:rPr>
        <w:t>stps</w:t>
      </w:r>
      <w:proofErr w:type="spellEnd"/>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2D85B66D"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delay</w:t>
      </w:r>
      <w:r w:rsidRPr="006B5F6F">
        <w:rPr>
          <w:rFonts w:ascii="Menlo" w:hAnsi="Menlo" w:cs="Menlo"/>
          <w:color w:val="434F54"/>
          <w:sz w:val="18"/>
          <w:szCs w:val="18"/>
        </w:rPr>
        <w:t>(</w:t>
      </w:r>
      <w:proofErr w:type="gramEnd"/>
      <w:r w:rsidRPr="006B5F6F">
        <w:rPr>
          <w:rFonts w:ascii="Menlo" w:hAnsi="Menlo" w:cs="Menlo"/>
          <w:color w:val="005C5F"/>
          <w:sz w:val="18"/>
          <w:szCs w:val="18"/>
        </w:rPr>
        <w:t>1000</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7DB4360E"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step</w:t>
      </w:r>
      <w:r w:rsidRPr="006B5F6F">
        <w:rPr>
          <w:rFonts w:ascii="Menlo" w:hAnsi="Menlo" w:cs="Menlo"/>
          <w:color w:val="434F54"/>
          <w:sz w:val="18"/>
          <w:szCs w:val="18"/>
        </w:rPr>
        <w:t>(</w:t>
      </w:r>
      <w:r w:rsidRPr="006B5F6F">
        <w:rPr>
          <w:rFonts w:ascii="Menlo" w:hAnsi="Menlo" w:cs="Menlo"/>
          <w:color w:val="005C5F"/>
          <w:sz w:val="18"/>
          <w:szCs w:val="18"/>
        </w:rPr>
        <w:t>true</w:t>
      </w:r>
      <w:r w:rsidRPr="006B5F6F">
        <w:rPr>
          <w:rFonts w:ascii="Menlo" w:hAnsi="Menlo" w:cs="Menlo"/>
          <w:color w:val="4E5B61"/>
          <w:sz w:val="18"/>
          <w:szCs w:val="18"/>
        </w:rPr>
        <w:t>,  X</w:t>
      </w:r>
      <w:proofErr w:type="gramEnd"/>
      <w:r w:rsidRPr="006B5F6F">
        <w:rPr>
          <w:rFonts w:ascii="Menlo" w:hAnsi="Menlo" w:cs="Menlo"/>
          <w:color w:val="4E5B61"/>
          <w:sz w:val="18"/>
          <w:szCs w:val="18"/>
        </w:rPr>
        <w:t xml:space="preserve">_DIR, X_STP, </w:t>
      </w:r>
      <w:proofErr w:type="spellStart"/>
      <w:r w:rsidRPr="006B5F6F">
        <w:rPr>
          <w:rFonts w:ascii="Menlo" w:hAnsi="Menlo" w:cs="Menlo"/>
          <w:color w:val="4E5B61"/>
          <w:sz w:val="18"/>
          <w:szCs w:val="18"/>
        </w:rPr>
        <w:t>stps</w:t>
      </w:r>
      <w:proofErr w:type="spellEnd"/>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058ABBB7"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step</w:t>
      </w:r>
      <w:r w:rsidRPr="006B5F6F">
        <w:rPr>
          <w:rFonts w:ascii="Menlo" w:hAnsi="Menlo" w:cs="Menlo"/>
          <w:color w:val="434F54"/>
          <w:sz w:val="18"/>
          <w:szCs w:val="18"/>
        </w:rPr>
        <w:t>(</w:t>
      </w:r>
      <w:r w:rsidRPr="006B5F6F">
        <w:rPr>
          <w:rFonts w:ascii="Menlo" w:hAnsi="Menlo" w:cs="Menlo"/>
          <w:color w:val="005C5F"/>
          <w:sz w:val="18"/>
          <w:szCs w:val="18"/>
        </w:rPr>
        <w:t>true</w:t>
      </w:r>
      <w:r w:rsidRPr="006B5F6F">
        <w:rPr>
          <w:rFonts w:ascii="Menlo" w:hAnsi="Menlo" w:cs="Menlo"/>
          <w:color w:val="4E5B61"/>
          <w:sz w:val="18"/>
          <w:szCs w:val="18"/>
        </w:rPr>
        <w:t>,  Y</w:t>
      </w:r>
      <w:proofErr w:type="gramEnd"/>
      <w:r w:rsidRPr="006B5F6F">
        <w:rPr>
          <w:rFonts w:ascii="Menlo" w:hAnsi="Menlo" w:cs="Menlo"/>
          <w:color w:val="4E5B61"/>
          <w:sz w:val="18"/>
          <w:szCs w:val="18"/>
        </w:rPr>
        <w:t xml:space="preserve">_DIR, Y_STP, </w:t>
      </w:r>
      <w:proofErr w:type="spellStart"/>
      <w:r w:rsidRPr="006B5F6F">
        <w:rPr>
          <w:rFonts w:ascii="Menlo" w:hAnsi="Menlo" w:cs="Menlo"/>
          <w:color w:val="4E5B61"/>
          <w:sz w:val="18"/>
          <w:szCs w:val="18"/>
        </w:rPr>
        <w:t>stps</w:t>
      </w:r>
      <w:proofErr w:type="spellEnd"/>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364FFBED"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t xml:space="preserve">  </w:t>
      </w:r>
      <w:proofErr w:type="gramStart"/>
      <w:r w:rsidRPr="006B5F6F">
        <w:rPr>
          <w:rFonts w:ascii="Menlo" w:hAnsi="Menlo" w:cs="Menlo"/>
          <w:color w:val="D35400"/>
          <w:sz w:val="18"/>
          <w:szCs w:val="18"/>
        </w:rPr>
        <w:t>step</w:t>
      </w:r>
      <w:r w:rsidRPr="006B5F6F">
        <w:rPr>
          <w:rFonts w:ascii="Menlo" w:hAnsi="Menlo" w:cs="Menlo"/>
          <w:color w:val="434F54"/>
          <w:sz w:val="18"/>
          <w:szCs w:val="18"/>
        </w:rPr>
        <w:t>(</w:t>
      </w:r>
      <w:r w:rsidRPr="006B5F6F">
        <w:rPr>
          <w:rFonts w:ascii="Menlo" w:hAnsi="Menlo" w:cs="Menlo"/>
          <w:color w:val="005C5F"/>
          <w:sz w:val="18"/>
          <w:szCs w:val="18"/>
        </w:rPr>
        <w:t>true</w:t>
      </w:r>
      <w:r w:rsidRPr="006B5F6F">
        <w:rPr>
          <w:rFonts w:ascii="Menlo" w:hAnsi="Menlo" w:cs="Menlo"/>
          <w:color w:val="4E5B61"/>
          <w:sz w:val="18"/>
          <w:szCs w:val="18"/>
        </w:rPr>
        <w:t>,  Z</w:t>
      </w:r>
      <w:proofErr w:type="gramEnd"/>
      <w:r w:rsidRPr="006B5F6F">
        <w:rPr>
          <w:rFonts w:ascii="Menlo" w:hAnsi="Menlo" w:cs="Menlo"/>
          <w:color w:val="4E5B61"/>
          <w:sz w:val="18"/>
          <w:szCs w:val="18"/>
        </w:rPr>
        <w:t xml:space="preserve">_DIR, Z_STP, </w:t>
      </w:r>
      <w:proofErr w:type="spellStart"/>
      <w:r w:rsidRPr="006B5F6F">
        <w:rPr>
          <w:rFonts w:ascii="Menlo" w:hAnsi="Menlo" w:cs="Menlo"/>
          <w:color w:val="4E5B61"/>
          <w:sz w:val="18"/>
          <w:szCs w:val="18"/>
        </w:rPr>
        <w:t>stps</w:t>
      </w:r>
      <w:proofErr w:type="spellEnd"/>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35807F87"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E5B61"/>
          <w:sz w:val="18"/>
          <w:szCs w:val="18"/>
        </w:rPr>
        <w:lastRenderedPageBreak/>
        <w:t xml:space="preserve">  </w:t>
      </w:r>
      <w:proofErr w:type="gramStart"/>
      <w:r w:rsidRPr="006B5F6F">
        <w:rPr>
          <w:rFonts w:ascii="Menlo" w:hAnsi="Menlo" w:cs="Menlo"/>
          <w:color w:val="D35400"/>
          <w:sz w:val="18"/>
          <w:szCs w:val="18"/>
        </w:rPr>
        <w:t>delay</w:t>
      </w:r>
      <w:r w:rsidRPr="006B5F6F">
        <w:rPr>
          <w:rFonts w:ascii="Menlo" w:hAnsi="Menlo" w:cs="Menlo"/>
          <w:color w:val="434F54"/>
          <w:sz w:val="18"/>
          <w:szCs w:val="18"/>
        </w:rPr>
        <w:t>(</w:t>
      </w:r>
      <w:proofErr w:type="gramEnd"/>
      <w:r w:rsidRPr="006B5F6F">
        <w:rPr>
          <w:rFonts w:ascii="Menlo" w:hAnsi="Menlo" w:cs="Menlo"/>
          <w:color w:val="005C5F"/>
          <w:sz w:val="18"/>
          <w:szCs w:val="18"/>
        </w:rPr>
        <w:t>1000</w:t>
      </w:r>
      <w:proofErr w:type="gramStart"/>
      <w:r w:rsidRPr="006B5F6F">
        <w:rPr>
          <w:rFonts w:ascii="Menlo" w:hAnsi="Menlo" w:cs="Menlo"/>
          <w:color w:val="434F54"/>
          <w:sz w:val="18"/>
          <w:szCs w:val="18"/>
        </w:rPr>
        <w:t>)</w:t>
      </w:r>
      <w:r w:rsidRPr="006B5F6F">
        <w:rPr>
          <w:rFonts w:ascii="Menlo" w:hAnsi="Menlo" w:cs="Menlo"/>
          <w:color w:val="4E5B61"/>
          <w:sz w:val="18"/>
          <w:szCs w:val="18"/>
        </w:rPr>
        <w:t>;</w:t>
      </w:r>
      <w:proofErr w:type="gramEnd"/>
    </w:p>
    <w:p w14:paraId="1DA91C03" w14:textId="77777777" w:rsidR="006B5F6F" w:rsidRPr="006B5F6F" w:rsidRDefault="006B5F6F" w:rsidP="006B5F6F">
      <w:pPr>
        <w:shd w:val="clear" w:color="auto" w:fill="FFFFFF"/>
        <w:spacing w:line="270" w:lineRule="atLeast"/>
        <w:rPr>
          <w:rFonts w:ascii="Menlo" w:hAnsi="Menlo" w:cs="Menlo"/>
          <w:color w:val="4E5B61"/>
          <w:sz w:val="18"/>
          <w:szCs w:val="18"/>
        </w:rPr>
      </w:pPr>
      <w:r w:rsidRPr="006B5F6F">
        <w:rPr>
          <w:rFonts w:ascii="Menlo" w:hAnsi="Menlo" w:cs="Menlo"/>
          <w:color w:val="434F54"/>
          <w:sz w:val="18"/>
          <w:szCs w:val="18"/>
        </w:rPr>
        <w:t>}</w:t>
      </w:r>
    </w:p>
    <w:p w14:paraId="6BCBDFFE" w14:textId="7BA45AE1" w:rsidR="005673E1" w:rsidRDefault="005673E1" w:rsidP="009A2FA4">
      <w:pPr>
        <w:spacing w:after="160"/>
        <w:rPr>
          <w:rFonts w:eastAsia="Calibri" w:cs="Calibri"/>
        </w:rPr>
      </w:pPr>
    </w:p>
    <w:p w14:paraId="1D428466" w14:textId="359EDA73" w:rsidR="005673E1" w:rsidRPr="005673E1" w:rsidRDefault="005673E1" w:rsidP="009A2FA4">
      <w:pPr>
        <w:spacing w:after="160"/>
        <w:rPr>
          <w:rFonts w:eastAsia="Calibri" w:cs="Calibri"/>
        </w:rPr>
      </w:pPr>
    </w:p>
    <w:sectPr w:rsidR="005673E1" w:rsidRPr="005673E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ACECF" w14:textId="77777777" w:rsidR="00D208C8" w:rsidRDefault="00D208C8" w:rsidP="00FE282C">
      <w:r>
        <w:separator/>
      </w:r>
    </w:p>
  </w:endnote>
  <w:endnote w:type="continuationSeparator" w:id="0">
    <w:p w14:paraId="285EB82F" w14:textId="77777777" w:rsidR="00D208C8" w:rsidRDefault="00D208C8" w:rsidP="00FE28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D1839" w14:textId="41B6742B" w:rsidR="00AC337B" w:rsidRDefault="00AC33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A94BC" w14:textId="58B2E9B0" w:rsidR="00DF7651" w:rsidRDefault="008A18BC" w:rsidP="4EA8C1F1">
    <w:pPr>
      <w:pStyle w:val="Footer"/>
      <w:jc w:val="right"/>
    </w:pPr>
    <w:sdt>
      <w:sdtPr>
        <w:id w:val="183483117"/>
        <w:docPartObj>
          <w:docPartGallery w:val="Page Numbers (Bottom of Page)"/>
          <w:docPartUnique/>
        </w:docPartObj>
      </w:sdtPr>
      <w:sdtEndPr>
        <w:rPr>
          <w:noProof/>
        </w:rPr>
      </w:sdtEndPr>
      <w:sdtContent>
        <w:r w:rsidR="00EC1627">
          <w:fldChar w:fldCharType="begin"/>
        </w:r>
        <w:r w:rsidR="00EC1627">
          <w:instrText xml:space="preserve"> PAGE   \* MERGEFORMAT </w:instrText>
        </w:r>
        <w:r w:rsidR="00EC1627">
          <w:fldChar w:fldCharType="separate"/>
        </w:r>
        <w:r w:rsidR="00EC1627">
          <w:t>2</w:t>
        </w:r>
        <w:r w:rsidR="00EC1627">
          <w:fldChar w:fldCharType="end"/>
        </w:r>
      </w:sdtContent>
    </w:sdt>
  </w:p>
  <w:p w14:paraId="4A894554" w14:textId="77777777" w:rsidR="00452D2E" w:rsidRDefault="00452D2E" w:rsidP="4EA8C1F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964A8" w14:textId="263ED282" w:rsidR="00AC337B" w:rsidRDefault="00AC33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F633B" w14:textId="77777777" w:rsidR="00D208C8" w:rsidRDefault="00D208C8" w:rsidP="00FE282C">
      <w:r>
        <w:separator/>
      </w:r>
    </w:p>
  </w:footnote>
  <w:footnote w:type="continuationSeparator" w:id="0">
    <w:p w14:paraId="2FF7C3D9" w14:textId="77777777" w:rsidR="00D208C8" w:rsidRDefault="00D208C8" w:rsidP="00FE28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98943" w14:textId="77777777" w:rsidR="00AC337B" w:rsidRDefault="00AC33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32D1FA3" w14:paraId="159A7145" w14:textId="77777777" w:rsidTr="532D1FA3">
      <w:trPr>
        <w:trHeight w:val="300"/>
      </w:trPr>
      <w:tc>
        <w:tcPr>
          <w:tcW w:w="3005" w:type="dxa"/>
        </w:tcPr>
        <w:p w14:paraId="07B5F1F4" w14:textId="62C4F3E2" w:rsidR="532D1FA3" w:rsidRDefault="532D1FA3" w:rsidP="532D1FA3">
          <w:pPr>
            <w:pStyle w:val="Header"/>
            <w:ind w:left="-115"/>
          </w:pPr>
        </w:p>
      </w:tc>
      <w:tc>
        <w:tcPr>
          <w:tcW w:w="3005" w:type="dxa"/>
        </w:tcPr>
        <w:p w14:paraId="718EAC91" w14:textId="52561DB0" w:rsidR="532D1FA3" w:rsidRDefault="532D1FA3" w:rsidP="532D1FA3">
          <w:pPr>
            <w:pStyle w:val="Header"/>
            <w:jc w:val="center"/>
          </w:pPr>
        </w:p>
      </w:tc>
      <w:tc>
        <w:tcPr>
          <w:tcW w:w="3005" w:type="dxa"/>
        </w:tcPr>
        <w:p w14:paraId="385933B8" w14:textId="1EEA8521" w:rsidR="532D1FA3" w:rsidRDefault="532D1FA3" w:rsidP="532D1FA3">
          <w:pPr>
            <w:pStyle w:val="Header"/>
            <w:ind w:right="-115"/>
            <w:jc w:val="right"/>
          </w:pPr>
        </w:p>
      </w:tc>
    </w:tr>
  </w:tbl>
  <w:p w14:paraId="1351727C" w14:textId="47F453C9" w:rsidR="00FE282C" w:rsidRDefault="00FE28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E7C27" w14:textId="0F937010" w:rsidR="00AC337B" w:rsidRDefault="00AC337B">
    <w:pPr>
      <w:pStyle w:val="Header"/>
    </w:pPr>
  </w:p>
</w:hdr>
</file>

<file path=word/intelligence2.xml><?xml version="1.0" encoding="utf-8"?>
<int2:intelligence xmlns:int2="http://schemas.microsoft.com/office/intelligence/2020/intelligence" xmlns:oel="http://schemas.microsoft.com/office/2019/extlst">
  <int2:observations>
    <int2:textHash int2:hashCode="QsbG40IC1YHHul" int2:id="4vZUdWd7">
      <int2:state int2:value="Rejected" int2:type="spell"/>
    </int2:textHash>
    <int2:textHash int2:hashCode="TjJ9iXpQ7IYvzc" int2:id="7eXwXBLz">
      <int2:state int2:value="Rejected" int2:type="spell"/>
    </int2:textHash>
    <int2:textHash int2:hashCode="usr8eGiu8Wpg21" int2:id="Fob6YZkQ">
      <int2:state int2:value="Rejected" int2:type="AugLoop_Text_Critique"/>
    </int2:textHash>
    <int2:textHash int2:hashCode="zxuZ8L+GgeIWxL" int2:id="TP6qeGaY">
      <int2:state int2:value="Rejected" int2:type="spell"/>
    </int2:textHash>
    <int2:textHash int2:hashCode="z4sKLKF6MZ4yZL" int2:id="XNJNMlxd">
      <int2:state int2:value="Rejected" int2:type="spell"/>
    </int2:textHash>
    <int2:textHash int2:hashCode="pFPYVf6SPEjcb/" int2:id="e0GNQfaF">
      <int2:state int2:value="Rejected" int2:type="spell"/>
    </int2:textHash>
    <int2:textHash int2:hashCode="r5F8WIUNsjzR+W" int2:id="giyyMLPI">
      <int2:state int2:value="Rejected" int2:type="spell"/>
    </int2:textHash>
    <int2:textHash int2:hashCode="Piydw8NFNmO7RR" int2:id="hcqjnN4q">
      <int2:state int2:value="Rejected" int2:type="AugLoop_Text_Critique"/>
      <int2:state int2:value="Rejected" int2:type="spell"/>
    </int2:textHash>
    <int2:textHash int2:hashCode="SgqGeWQ2c9CDsj" int2:id="qktvRwe6">
      <int2:state int2:value="Rejected" int2:type="spell"/>
    </int2:textHash>
    <int2:bookmark int2:bookmarkName="_Int_m6ks7CP6" int2:invalidationBookmarkName="" int2:hashCode="e0dMsLOcF3PXGS" int2:id="78376qLF">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BF5F06"/>
    <w:multiLevelType w:val="hybridMultilevel"/>
    <w:tmpl w:val="FFFFFFFF"/>
    <w:lvl w:ilvl="0" w:tplc="E73C81F2">
      <w:start w:val="1"/>
      <w:numFmt w:val="decimal"/>
      <w:lvlText w:val="%1."/>
      <w:lvlJc w:val="left"/>
      <w:pPr>
        <w:ind w:left="720" w:hanging="360"/>
      </w:pPr>
    </w:lvl>
    <w:lvl w:ilvl="1" w:tplc="B596B046">
      <w:start w:val="1"/>
      <w:numFmt w:val="lowerLetter"/>
      <w:lvlText w:val="%2."/>
      <w:lvlJc w:val="left"/>
      <w:pPr>
        <w:ind w:left="1440" w:hanging="360"/>
      </w:pPr>
    </w:lvl>
    <w:lvl w:ilvl="2" w:tplc="F280D8C2">
      <w:start w:val="1"/>
      <w:numFmt w:val="lowerRoman"/>
      <w:lvlText w:val="%3."/>
      <w:lvlJc w:val="right"/>
      <w:pPr>
        <w:ind w:left="2160" w:hanging="180"/>
      </w:pPr>
    </w:lvl>
    <w:lvl w:ilvl="3" w:tplc="052E3430">
      <w:start w:val="1"/>
      <w:numFmt w:val="decimal"/>
      <w:lvlText w:val="%4."/>
      <w:lvlJc w:val="left"/>
      <w:pPr>
        <w:ind w:left="2880" w:hanging="360"/>
      </w:pPr>
    </w:lvl>
    <w:lvl w:ilvl="4" w:tplc="737019C4">
      <w:start w:val="1"/>
      <w:numFmt w:val="lowerLetter"/>
      <w:lvlText w:val="%5."/>
      <w:lvlJc w:val="left"/>
      <w:pPr>
        <w:ind w:left="3600" w:hanging="360"/>
      </w:pPr>
    </w:lvl>
    <w:lvl w:ilvl="5" w:tplc="E62EEF2C">
      <w:start w:val="1"/>
      <w:numFmt w:val="lowerRoman"/>
      <w:lvlText w:val="%6."/>
      <w:lvlJc w:val="right"/>
      <w:pPr>
        <w:ind w:left="4320" w:hanging="180"/>
      </w:pPr>
    </w:lvl>
    <w:lvl w:ilvl="6" w:tplc="144E6A46">
      <w:start w:val="1"/>
      <w:numFmt w:val="decimal"/>
      <w:lvlText w:val="%7."/>
      <w:lvlJc w:val="left"/>
      <w:pPr>
        <w:ind w:left="5040" w:hanging="360"/>
      </w:pPr>
    </w:lvl>
    <w:lvl w:ilvl="7" w:tplc="57EA0710">
      <w:start w:val="1"/>
      <w:numFmt w:val="lowerLetter"/>
      <w:lvlText w:val="%8."/>
      <w:lvlJc w:val="left"/>
      <w:pPr>
        <w:ind w:left="5760" w:hanging="360"/>
      </w:pPr>
    </w:lvl>
    <w:lvl w:ilvl="8" w:tplc="2AD6DBAC">
      <w:start w:val="1"/>
      <w:numFmt w:val="lowerRoman"/>
      <w:lvlText w:val="%9."/>
      <w:lvlJc w:val="right"/>
      <w:pPr>
        <w:ind w:left="6480" w:hanging="180"/>
      </w:pPr>
    </w:lvl>
  </w:abstractNum>
  <w:abstractNum w:abstractNumId="1" w15:restartNumberingAfterBreak="0">
    <w:nsid w:val="2C0224A4"/>
    <w:multiLevelType w:val="hybridMultilevel"/>
    <w:tmpl w:val="FFFFFFFF"/>
    <w:lvl w:ilvl="0" w:tplc="E7ECCE40">
      <w:start w:val="1"/>
      <w:numFmt w:val="decimal"/>
      <w:lvlText w:val="%1."/>
      <w:lvlJc w:val="left"/>
      <w:pPr>
        <w:ind w:left="720" w:hanging="360"/>
      </w:pPr>
    </w:lvl>
    <w:lvl w:ilvl="1" w:tplc="F6525AE6">
      <w:start w:val="1"/>
      <w:numFmt w:val="lowerLetter"/>
      <w:lvlText w:val="%2."/>
      <w:lvlJc w:val="left"/>
      <w:pPr>
        <w:ind w:left="1440" w:hanging="360"/>
      </w:pPr>
    </w:lvl>
    <w:lvl w:ilvl="2" w:tplc="BE0C526A">
      <w:start w:val="1"/>
      <w:numFmt w:val="lowerRoman"/>
      <w:lvlText w:val="%3."/>
      <w:lvlJc w:val="right"/>
      <w:pPr>
        <w:ind w:left="2160" w:hanging="180"/>
      </w:pPr>
    </w:lvl>
    <w:lvl w:ilvl="3" w:tplc="06F64CDA">
      <w:start w:val="1"/>
      <w:numFmt w:val="decimal"/>
      <w:lvlText w:val="%4."/>
      <w:lvlJc w:val="left"/>
      <w:pPr>
        <w:ind w:left="2880" w:hanging="360"/>
      </w:pPr>
    </w:lvl>
    <w:lvl w:ilvl="4" w:tplc="CDE2F896">
      <w:start w:val="1"/>
      <w:numFmt w:val="lowerLetter"/>
      <w:lvlText w:val="%5."/>
      <w:lvlJc w:val="left"/>
      <w:pPr>
        <w:ind w:left="3600" w:hanging="360"/>
      </w:pPr>
    </w:lvl>
    <w:lvl w:ilvl="5" w:tplc="199234A0">
      <w:start w:val="1"/>
      <w:numFmt w:val="lowerRoman"/>
      <w:lvlText w:val="%6."/>
      <w:lvlJc w:val="right"/>
      <w:pPr>
        <w:ind w:left="4320" w:hanging="180"/>
      </w:pPr>
    </w:lvl>
    <w:lvl w:ilvl="6" w:tplc="4C4A1C70">
      <w:start w:val="1"/>
      <w:numFmt w:val="decimal"/>
      <w:lvlText w:val="%7."/>
      <w:lvlJc w:val="left"/>
      <w:pPr>
        <w:ind w:left="5040" w:hanging="360"/>
      </w:pPr>
    </w:lvl>
    <w:lvl w:ilvl="7" w:tplc="7E40D308">
      <w:start w:val="1"/>
      <w:numFmt w:val="lowerLetter"/>
      <w:lvlText w:val="%8."/>
      <w:lvlJc w:val="left"/>
      <w:pPr>
        <w:ind w:left="5760" w:hanging="360"/>
      </w:pPr>
    </w:lvl>
    <w:lvl w:ilvl="8" w:tplc="82E0367C">
      <w:start w:val="1"/>
      <w:numFmt w:val="lowerRoman"/>
      <w:lvlText w:val="%9."/>
      <w:lvlJc w:val="right"/>
      <w:pPr>
        <w:ind w:left="6480" w:hanging="180"/>
      </w:pPr>
    </w:lvl>
  </w:abstractNum>
  <w:abstractNum w:abstractNumId="2" w15:restartNumberingAfterBreak="0">
    <w:nsid w:val="379DB895"/>
    <w:multiLevelType w:val="hybridMultilevel"/>
    <w:tmpl w:val="FFFFFFFF"/>
    <w:lvl w:ilvl="0" w:tplc="59241900">
      <w:start w:val="1"/>
      <w:numFmt w:val="decimal"/>
      <w:lvlText w:val="%1."/>
      <w:lvlJc w:val="left"/>
      <w:pPr>
        <w:ind w:left="720" w:hanging="360"/>
      </w:pPr>
    </w:lvl>
    <w:lvl w:ilvl="1" w:tplc="8DB85B38">
      <w:start w:val="1"/>
      <w:numFmt w:val="lowerLetter"/>
      <w:lvlText w:val="%2."/>
      <w:lvlJc w:val="left"/>
      <w:pPr>
        <w:ind w:left="1440" w:hanging="360"/>
      </w:pPr>
    </w:lvl>
    <w:lvl w:ilvl="2" w:tplc="D310845C">
      <w:start w:val="1"/>
      <w:numFmt w:val="lowerRoman"/>
      <w:lvlText w:val="%3."/>
      <w:lvlJc w:val="right"/>
      <w:pPr>
        <w:ind w:left="2160" w:hanging="180"/>
      </w:pPr>
    </w:lvl>
    <w:lvl w:ilvl="3" w:tplc="4146A314">
      <w:start w:val="1"/>
      <w:numFmt w:val="decimal"/>
      <w:lvlText w:val="%4."/>
      <w:lvlJc w:val="left"/>
      <w:pPr>
        <w:ind w:left="2880" w:hanging="360"/>
      </w:pPr>
    </w:lvl>
    <w:lvl w:ilvl="4" w:tplc="9E442C9C">
      <w:start w:val="1"/>
      <w:numFmt w:val="lowerLetter"/>
      <w:lvlText w:val="%5."/>
      <w:lvlJc w:val="left"/>
      <w:pPr>
        <w:ind w:left="3600" w:hanging="360"/>
      </w:pPr>
    </w:lvl>
    <w:lvl w:ilvl="5" w:tplc="A7E82292">
      <w:start w:val="1"/>
      <w:numFmt w:val="lowerRoman"/>
      <w:lvlText w:val="%6."/>
      <w:lvlJc w:val="right"/>
      <w:pPr>
        <w:ind w:left="4320" w:hanging="180"/>
      </w:pPr>
    </w:lvl>
    <w:lvl w:ilvl="6" w:tplc="95E89332">
      <w:start w:val="1"/>
      <w:numFmt w:val="decimal"/>
      <w:lvlText w:val="%7."/>
      <w:lvlJc w:val="left"/>
      <w:pPr>
        <w:ind w:left="5040" w:hanging="360"/>
      </w:pPr>
    </w:lvl>
    <w:lvl w:ilvl="7" w:tplc="4BE02F26">
      <w:start w:val="1"/>
      <w:numFmt w:val="lowerLetter"/>
      <w:lvlText w:val="%8."/>
      <w:lvlJc w:val="left"/>
      <w:pPr>
        <w:ind w:left="5760" w:hanging="360"/>
      </w:pPr>
    </w:lvl>
    <w:lvl w:ilvl="8" w:tplc="257C758E">
      <w:start w:val="1"/>
      <w:numFmt w:val="lowerRoman"/>
      <w:lvlText w:val="%9."/>
      <w:lvlJc w:val="right"/>
      <w:pPr>
        <w:ind w:left="6480" w:hanging="180"/>
      </w:pPr>
    </w:lvl>
  </w:abstractNum>
  <w:abstractNum w:abstractNumId="3" w15:restartNumberingAfterBreak="0">
    <w:nsid w:val="4F8142F5"/>
    <w:multiLevelType w:val="hybridMultilevel"/>
    <w:tmpl w:val="FFFFFFFF"/>
    <w:lvl w:ilvl="0" w:tplc="56521E9E">
      <w:start w:val="1"/>
      <w:numFmt w:val="bullet"/>
      <w:lvlText w:val="-"/>
      <w:lvlJc w:val="left"/>
      <w:pPr>
        <w:ind w:left="720" w:hanging="360"/>
      </w:pPr>
      <w:rPr>
        <w:rFonts w:ascii="Aptos" w:hAnsi="Aptos" w:hint="default"/>
      </w:rPr>
    </w:lvl>
    <w:lvl w:ilvl="1" w:tplc="FF0AF10A">
      <w:start w:val="1"/>
      <w:numFmt w:val="bullet"/>
      <w:lvlText w:val="o"/>
      <w:lvlJc w:val="left"/>
      <w:pPr>
        <w:ind w:left="1440" w:hanging="360"/>
      </w:pPr>
      <w:rPr>
        <w:rFonts w:ascii="Courier New" w:hAnsi="Courier New" w:hint="default"/>
      </w:rPr>
    </w:lvl>
    <w:lvl w:ilvl="2" w:tplc="9E14F3EA">
      <w:start w:val="1"/>
      <w:numFmt w:val="bullet"/>
      <w:lvlText w:val=""/>
      <w:lvlJc w:val="left"/>
      <w:pPr>
        <w:ind w:left="2160" w:hanging="360"/>
      </w:pPr>
      <w:rPr>
        <w:rFonts w:ascii="Wingdings" w:hAnsi="Wingdings" w:hint="default"/>
      </w:rPr>
    </w:lvl>
    <w:lvl w:ilvl="3" w:tplc="F09AEA86">
      <w:start w:val="1"/>
      <w:numFmt w:val="bullet"/>
      <w:lvlText w:val=""/>
      <w:lvlJc w:val="left"/>
      <w:pPr>
        <w:ind w:left="2880" w:hanging="360"/>
      </w:pPr>
      <w:rPr>
        <w:rFonts w:ascii="Symbol" w:hAnsi="Symbol" w:hint="default"/>
      </w:rPr>
    </w:lvl>
    <w:lvl w:ilvl="4" w:tplc="C6589EC8">
      <w:start w:val="1"/>
      <w:numFmt w:val="bullet"/>
      <w:lvlText w:val="o"/>
      <w:lvlJc w:val="left"/>
      <w:pPr>
        <w:ind w:left="3600" w:hanging="360"/>
      </w:pPr>
      <w:rPr>
        <w:rFonts w:ascii="Courier New" w:hAnsi="Courier New" w:hint="default"/>
      </w:rPr>
    </w:lvl>
    <w:lvl w:ilvl="5" w:tplc="F0741D28">
      <w:start w:val="1"/>
      <w:numFmt w:val="bullet"/>
      <w:lvlText w:val=""/>
      <w:lvlJc w:val="left"/>
      <w:pPr>
        <w:ind w:left="4320" w:hanging="360"/>
      </w:pPr>
      <w:rPr>
        <w:rFonts w:ascii="Wingdings" w:hAnsi="Wingdings" w:hint="default"/>
      </w:rPr>
    </w:lvl>
    <w:lvl w:ilvl="6" w:tplc="E966AD20">
      <w:start w:val="1"/>
      <w:numFmt w:val="bullet"/>
      <w:lvlText w:val=""/>
      <w:lvlJc w:val="left"/>
      <w:pPr>
        <w:ind w:left="5040" w:hanging="360"/>
      </w:pPr>
      <w:rPr>
        <w:rFonts w:ascii="Symbol" w:hAnsi="Symbol" w:hint="default"/>
      </w:rPr>
    </w:lvl>
    <w:lvl w:ilvl="7" w:tplc="27E4CD4A">
      <w:start w:val="1"/>
      <w:numFmt w:val="bullet"/>
      <w:lvlText w:val="o"/>
      <w:lvlJc w:val="left"/>
      <w:pPr>
        <w:ind w:left="5760" w:hanging="360"/>
      </w:pPr>
      <w:rPr>
        <w:rFonts w:ascii="Courier New" w:hAnsi="Courier New" w:hint="default"/>
      </w:rPr>
    </w:lvl>
    <w:lvl w:ilvl="8" w:tplc="4B3817E0">
      <w:start w:val="1"/>
      <w:numFmt w:val="bullet"/>
      <w:lvlText w:val=""/>
      <w:lvlJc w:val="left"/>
      <w:pPr>
        <w:ind w:left="6480" w:hanging="360"/>
      </w:pPr>
      <w:rPr>
        <w:rFonts w:ascii="Wingdings" w:hAnsi="Wingdings" w:hint="default"/>
      </w:rPr>
    </w:lvl>
  </w:abstractNum>
  <w:abstractNum w:abstractNumId="4" w15:restartNumberingAfterBreak="0">
    <w:nsid w:val="5F95EE50"/>
    <w:multiLevelType w:val="hybridMultilevel"/>
    <w:tmpl w:val="FFFFFFFF"/>
    <w:lvl w:ilvl="0" w:tplc="B1CA32A4">
      <w:start w:val="1"/>
      <w:numFmt w:val="decimal"/>
      <w:lvlText w:val="%1."/>
      <w:lvlJc w:val="left"/>
      <w:pPr>
        <w:ind w:left="720" w:hanging="360"/>
      </w:pPr>
    </w:lvl>
    <w:lvl w:ilvl="1" w:tplc="28EC5C56">
      <w:start w:val="1"/>
      <w:numFmt w:val="lowerLetter"/>
      <w:lvlText w:val="%2."/>
      <w:lvlJc w:val="left"/>
      <w:pPr>
        <w:ind w:left="1440" w:hanging="360"/>
      </w:pPr>
    </w:lvl>
    <w:lvl w:ilvl="2" w:tplc="A266B0C0">
      <w:start w:val="1"/>
      <w:numFmt w:val="lowerRoman"/>
      <w:lvlText w:val="%3."/>
      <w:lvlJc w:val="right"/>
      <w:pPr>
        <w:ind w:left="2160" w:hanging="180"/>
      </w:pPr>
    </w:lvl>
    <w:lvl w:ilvl="3" w:tplc="4EDE32A2">
      <w:start w:val="1"/>
      <w:numFmt w:val="decimal"/>
      <w:lvlText w:val="%4."/>
      <w:lvlJc w:val="left"/>
      <w:pPr>
        <w:ind w:left="2880" w:hanging="360"/>
      </w:pPr>
    </w:lvl>
    <w:lvl w:ilvl="4" w:tplc="CEF060BA">
      <w:start w:val="1"/>
      <w:numFmt w:val="lowerLetter"/>
      <w:lvlText w:val="%5."/>
      <w:lvlJc w:val="left"/>
      <w:pPr>
        <w:ind w:left="3600" w:hanging="360"/>
      </w:pPr>
    </w:lvl>
    <w:lvl w:ilvl="5" w:tplc="41C24542">
      <w:start w:val="1"/>
      <w:numFmt w:val="lowerRoman"/>
      <w:lvlText w:val="%6."/>
      <w:lvlJc w:val="right"/>
      <w:pPr>
        <w:ind w:left="4320" w:hanging="180"/>
      </w:pPr>
    </w:lvl>
    <w:lvl w:ilvl="6" w:tplc="6D98D7AA">
      <w:start w:val="1"/>
      <w:numFmt w:val="decimal"/>
      <w:lvlText w:val="%7."/>
      <w:lvlJc w:val="left"/>
      <w:pPr>
        <w:ind w:left="5040" w:hanging="360"/>
      </w:pPr>
    </w:lvl>
    <w:lvl w:ilvl="7" w:tplc="48F65294">
      <w:start w:val="1"/>
      <w:numFmt w:val="lowerLetter"/>
      <w:lvlText w:val="%8."/>
      <w:lvlJc w:val="left"/>
      <w:pPr>
        <w:ind w:left="5760" w:hanging="360"/>
      </w:pPr>
    </w:lvl>
    <w:lvl w:ilvl="8" w:tplc="883495FC">
      <w:start w:val="1"/>
      <w:numFmt w:val="lowerRoman"/>
      <w:lvlText w:val="%9."/>
      <w:lvlJc w:val="right"/>
      <w:pPr>
        <w:ind w:left="6480" w:hanging="180"/>
      </w:pPr>
    </w:lvl>
  </w:abstractNum>
  <w:abstractNum w:abstractNumId="5" w15:restartNumberingAfterBreak="0">
    <w:nsid w:val="67475766"/>
    <w:multiLevelType w:val="hybridMultilevel"/>
    <w:tmpl w:val="FFFFFFFF"/>
    <w:lvl w:ilvl="0" w:tplc="C57A5E3E">
      <w:start w:val="1"/>
      <w:numFmt w:val="decimal"/>
      <w:lvlText w:val="%1."/>
      <w:lvlJc w:val="left"/>
      <w:pPr>
        <w:ind w:left="720" w:hanging="360"/>
      </w:pPr>
    </w:lvl>
    <w:lvl w:ilvl="1" w:tplc="0D222376">
      <w:start w:val="1"/>
      <w:numFmt w:val="lowerLetter"/>
      <w:lvlText w:val="%2."/>
      <w:lvlJc w:val="left"/>
      <w:pPr>
        <w:ind w:left="1440" w:hanging="360"/>
      </w:pPr>
    </w:lvl>
    <w:lvl w:ilvl="2" w:tplc="E4B482B6">
      <w:start w:val="1"/>
      <w:numFmt w:val="lowerRoman"/>
      <w:lvlText w:val="%3."/>
      <w:lvlJc w:val="right"/>
      <w:pPr>
        <w:ind w:left="2160" w:hanging="180"/>
      </w:pPr>
    </w:lvl>
    <w:lvl w:ilvl="3" w:tplc="14EE4AEE">
      <w:start w:val="1"/>
      <w:numFmt w:val="decimal"/>
      <w:lvlText w:val="%4."/>
      <w:lvlJc w:val="left"/>
      <w:pPr>
        <w:ind w:left="2880" w:hanging="360"/>
      </w:pPr>
    </w:lvl>
    <w:lvl w:ilvl="4" w:tplc="E99208A6">
      <w:start w:val="1"/>
      <w:numFmt w:val="lowerLetter"/>
      <w:lvlText w:val="%5."/>
      <w:lvlJc w:val="left"/>
      <w:pPr>
        <w:ind w:left="3600" w:hanging="360"/>
      </w:pPr>
    </w:lvl>
    <w:lvl w:ilvl="5" w:tplc="37B812B0">
      <w:start w:val="1"/>
      <w:numFmt w:val="lowerRoman"/>
      <w:lvlText w:val="%6."/>
      <w:lvlJc w:val="right"/>
      <w:pPr>
        <w:ind w:left="4320" w:hanging="180"/>
      </w:pPr>
    </w:lvl>
    <w:lvl w:ilvl="6" w:tplc="41C8FF4E">
      <w:start w:val="1"/>
      <w:numFmt w:val="decimal"/>
      <w:lvlText w:val="%7."/>
      <w:lvlJc w:val="left"/>
      <w:pPr>
        <w:ind w:left="5040" w:hanging="360"/>
      </w:pPr>
    </w:lvl>
    <w:lvl w:ilvl="7" w:tplc="E014026E">
      <w:start w:val="1"/>
      <w:numFmt w:val="lowerLetter"/>
      <w:lvlText w:val="%8."/>
      <w:lvlJc w:val="left"/>
      <w:pPr>
        <w:ind w:left="5760" w:hanging="360"/>
      </w:pPr>
    </w:lvl>
    <w:lvl w:ilvl="8" w:tplc="AEEE4D5C">
      <w:start w:val="1"/>
      <w:numFmt w:val="lowerRoman"/>
      <w:lvlText w:val="%9."/>
      <w:lvlJc w:val="right"/>
      <w:pPr>
        <w:ind w:left="6480" w:hanging="180"/>
      </w:pPr>
    </w:lvl>
  </w:abstractNum>
  <w:abstractNum w:abstractNumId="6" w15:restartNumberingAfterBreak="0">
    <w:nsid w:val="698414DA"/>
    <w:multiLevelType w:val="hybridMultilevel"/>
    <w:tmpl w:val="FFFFFFFF"/>
    <w:lvl w:ilvl="0" w:tplc="538EE9EA">
      <w:start w:val="1"/>
      <w:numFmt w:val="decimal"/>
      <w:lvlText w:val="%1."/>
      <w:lvlJc w:val="left"/>
      <w:pPr>
        <w:ind w:left="720" w:hanging="360"/>
      </w:pPr>
    </w:lvl>
    <w:lvl w:ilvl="1" w:tplc="39DAB864">
      <w:start w:val="1"/>
      <w:numFmt w:val="lowerLetter"/>
      <w:lvlText w:val="%2."/>
      <w:lvlJc w:val="left"/>
      <w:pPr>
        <w:ind w:left="1440" w:hanging="360"/>
      </w:pPr>
    </w:lvl>
    <w:lvl w:ilvl="2" w:tplc="67C674E0">
      <w:start w:val="1"/>
      <w:numFmt w:val="lowerRoman"/>
      <w:lvlText w:val="%3."/>
      <w:lvlJc w:val="right"/>
      <w:pPr>
        <w:ind w:left="2160" w:hanging="180"/>
      </w:pPr>
    </w:lvl>
    <w:lvl w:ilvl="3" w:tplc="56D6B586">
      <w:start w:val="1"/>
      <w:numFmt w:val="decimal"/>
      <w:lvlText w:val="%4."/>
      <w:lvlJc w:val="left"/>
      <w:pPr>
        <w:ind w:left="2880" w:hanging="360"/>
      </w:pPr>
    </w:lvl>
    <w:lvl w:ilvl="4" w:tplc="81BC890A">
      <w:start w:val="1"/>
      <w:numFmt w:val="lowerLetter"/>
      <w:lvlText w:val="%5."/>
      <w:lvlJc w:val="left"/>
      <w:pPr>
        <w:ind w:left="3600" w:hanging="360"/>
      </w:pPr>
    </w:lvl>
    <w:lvl w:ilvl="5" w:tplc="DAEC4992">
      <w:start w:val="1"/>
      <w:numFmt w:val="lowerRoman"/>
      <w:lvlText w:val="%6."/>
      <w:lvlJc w:val="right"/>
      <w:pPr>
        <w:ind w:left="4320" w:hanging="180"/>
      </w:pPr>
    </w:lvl>
    <w:lvl w:ilvl="6" w:tplc="B4B07316">
      <w:start w:val="1"/>
      <w:numFmt w:val="decimal"/>
      <w:lvlText w:val="%7."/>
      <w:lvlJc w:val="left"/>
      <w:pPr>
        <w:ind w:left="5040" w:hanging="360"/>
      </w:pPr>
    </w:lvl>
    <w:lvl w:ilvl="7" w:tplc="743E1388">
      <w:start w:val="1"/>
      <w:numFmt w:val="lowerLetter"/>
      <w:lvlText w:val="%8."/>
      <w:lvlJc w:val="left"/>
      <w:pPr>
        <w:ind w:left="5760" w:hanging="360"/>
      </w:pPr>
    </w:lvl>
    <w:lvl w:ilvl="8" w:tplc="C7102A20">
      <w:start w:val="1"/>
      <w:numFmt w:val="lowerRoman"/>
      <w:lvlText w:val="%9."/>
      <w:lvlJc w:val="right"/>
      <w:pPr>
        <w:ind w:left="6480" w:hanging="180"/>
      </w:pPr>
    </w:lvl>
  </w:abstractNum>
  <w:abstractNum w:abstractNumId="7" w15:restartNumberingAfterBreak="0">
    <w:nsid w:val="6DB06EB5"/>
    <w:multiLevelType w:val="hybridMultilevel"/>
    <w:tmpl w:val="FFFFFFFF"/>
    <w:lvl w:ilvl="0" w:tplc="EDCA1B0A">
      <w:start w:val="1"/>
      <w:numFmt w:val="bullet"/>
      <w:lvlText w:val=""/>
      <w:lvlJc w:val="left"/>
      <w:pPr>
        <w:ind w:left="720" w:hanging="360"/>
      </w:pPr>
      <w:rPr>
        <w:rFonts w:ascii="Symbol" w:hAnsi="Symbol" w:hint="default"/>
      </w:rPr>
    </w:lvl>
    <w:lvl w:ilvl="1" w:tplc="B94C10F2">
      <w:start w:val="1"/>
      <w:numFmt w:val="bullet"/>
      <w:lvlText w:val="o"/>
      <w:lvlJc w:val="left"/>
      <w:pPr>
        <w:ind w:left="1440" w:hanging="360"/>
      </w:pPr>
      <w:rPr>
        <w:rFonts w:ascii="Courier New" w:hAnsi="Courier New" w:hint="default"/>
      </w:rPr>
    </w:lvl>
    <w:lvl w:ilvl="2" w:tplc="66E289C6">
      <w:start w:val="1"/>
      <w:numFmt w:val="bullet"/>
      <w:lvlText w:val=""/>
      <w:lvlJc w:val="left"/>
      <w:pPr>
        <w:ind w:left="2160" w:hanging="360"/>
      </w:pPr>
      <w:rPr>
        <w:rFonts w:ascii="Wingdings" w:hAnsi="Wingdings" w:hint="default"/>
      </w:rPr>
    </w:lvl>
    <w:lvl w:ilvl="3" w:tplc="056AF0E0">
      <w:start w:val="1"/>
      <w:numFmt w:val="bullet"/>
      <w:lvlText w:val=""/>
      <w:lvlJc w:val="left"/>
      <w:pPr>
        <w:ind w:left="2880" w:hanging="360"/>
      </w:pPr>
      <w:rPr>
        <w:rFonts w:ascii="Symbol" w:hAnsi="Symbol" w:hint="default"/>
      </w:rPr>
    </w:lvl>
    <w:lvl w:ilvl="4" w:tplc="405A266A">
      <w:start w:val="1"/>
      <w:numFmt w:val="bullet"/>
      <w:lvlText w:val="o"/>
      <w:lvlJc w:val="left"/>
      <w:pPr>
        <w:ind w:left="3600" w:hanging="360"/>
      </w:pPr>
      <w:rPr>
        <w:rFonts w:ascii="Courier New" w:hAnsi="Courier New" w:hint="default"/>
      </w:rPr>
    </w:lvl>
    <w:lvl w:ilvl="5" w:tplc="09B0FB76">
      <w:start w:val="1"/>
      <w:numFmt w:val="bullet"/>
      <w:lvlText w:val=""/>
      <w:lvlJc w:val="left"/>
      <w:pPr>
        <w:ind w:left="4320" w:hanging="360"/>
      </w:pPr>
      <w:rPr>
        <w:rFonts w:ascii="Wingdings" w:hAnsi="Wingdings" w:hint="default"/>
      </w:rPr>
    </w:lvl>
    <w:lvl w:ilvl="6" w:tplc="63B6BB34">
      <w:start w:val="1"/>
      <w:numFmt w:val="bullet"/>
      <w:lvlText w:val=""/>
      <w:lvlJc w:val="left"/>
      <w:pPr>
        <w:ind w:left="5040" w:hanging="360"/>
      </w:pPr>
      <w:rPr>
        <w:rFonts w:ascii="Symbol" w:hAnsi="Symbol" w:hint="default"/>
      </w:rPr>
    </w:lvl>
    <w:lvl w:ilvl="7" w:tplc="5A304BA4">
      <w:start w:val="1"/>
      <w:numFmt w:val="bullet"/>
      <w:lvlText w:val="o"/>
      <w:lvlJc w:val="left"/>
      <w:pPr>
        <w:ind w:left="5760" w:hanging="360"/>
      </w:pPr>
      <w:rPr>
        <w:rFonts w:ascii="Courier New" w:hAnsi="Courier New" w:hint="default"/>
      </w:rPr>
    </w:lvl>
    <w:lvl w:ilvl="8" w:tplc="27DC8750">
      <w:start w:val="1"/>
      <w:numFmt w:val="bullet"/>
      <w:lvlText w:val=""/>
      <w:lvlJc w:val="left"/>
      <w:pPr>
        <w:ind w:left="6480" w:hanging="360"/>
      </w:pPr>
      <w:rPr>
        <w:rFonts w:ascii="Wingdings" w:hAnsi="Wingdings" w:hint="default"/>
      </w:rPr>
    </w:lvl>
  </w:abstractNum>
  <w:abstractNum w:abstractNumId="8" w15:restartNumberingAfterBreak="0">
    <w:nsid w:val="71561EFE"/>
    <w:multiLevelType w:val="hybridMultilevel"/>
    <w:tmpl w:val="FFFFFFFF"/>
    <w:lvl w:ilvl="0" w:tplc="C832E1E6">
      <w:start w:val="1"/>
      <w:numFmt w:val="decimal"/>
      <w:lvlText w:val="%1."/>
      <w:lvlJc w:val="left"/>
      <w:pPr>
        <w:ind w:left="720" w:hanging="360"/>
      </w:pPr>
    </w:lvl>
    <w:lvl w:ilvl="1" w:tplc="D86EA638">
      <w:start w:val="1"/>
      <w:numFmt w:val="lowerLetter"/>
      <w:lvlText w:val="%2."/>
      <w:lvlJc w:val="left"/>
      <w:pPr>
        <w:ind w:left="1440" w:hanging="360"/>
      </w:pPr>
    </w:lvl>
    <w:lvl w:ilvl="2" w:tplc="63F4E940">
      <w:start w:val="1"/>
      <w:numFmt w:val="lowerRoman"/>
      <w:lvlText w:val="%3."/>
      <w:lvlJc w:val="right"/>
      <w:pPr>
        <w:ind w:left="2160" w:hanging="180"/>
      </w:pPr>
    </w:lvl>
    <w:lvl w:ilvl="3" w:tplc="C896A3C6">
      <w:start w:val="1"/>
      <w:numFmt w:val="decimal"/>
      <w:lvlText w:val="%4."/>
      <w:lvlJc w:val="left"/>
      <w:pPr>
        <w:ind w:left="2880" w:hanging="360"/>
      </w:pPr>
    </w:lvl>
    <w:lvl w:ilvl="4" w:tplc="5CF80BFE">
      <w:start w:val="1"/>
      <w:numFmt w:val="lowerLetter"/>
      <w:lvlText w:val="%5."/>
      <w:lvlJc w:val="left"/>
      <w:pPr>
        <w:ind w:left="3600" w:hanging="360"/>
      </w:pPr>
    </w:lvl>
    <w:lvl w:ilvl="5" w:tplc="6F5EE764">
      <w:start w:val="1"/>
      <w:numFmt w:val="lowerRoman"/>
      <w:lvlText w:val="%6."/>
      <w:lvlJc w:val="right"/>
      <w:pPr>
        <w:ind w:left="4320" w:hanging="180"/>
      </w:pPr>
    </w:lvl>
    <w:lvl w:ilvl="6" w:tplc="74E4E902">
      <w:start w:val="1"/>
      <w:numFmt w:val="decimal"/>
      <w:lvlText w:val="%7."/>
      <w:lvlJc w:val="left"/>
      <w:pPr>
        <w:ind w:left="5040" w:hanging="360"/>
      </w:pPr>
    </w:lvl>
    <w:lvl w:ilvl="7" w:tplc="7234B314">
      <w:start w:val="1"/>
      <w:numFmt w:val="lowerLetter"/>
      <w:lvlText w:val="%8."/>
      <w:lvlJc w:val="left"/>
      <w:pPr>
        <w:ind w:left="5760" w:hanging="360"/>
      </w:pPr>
    </w:lvl>
    <w:lvl w:ilvl="8" w:tplc="93EC650A">
      <w:start w:val="1"/>
      <w:numFmt w:val="lowerRoman"/>
      <w:lvlText w:val="%9."/>
      <w:lvlJc w:val="right"/>
      <w:pPr>
        <w:ind w:left="6480" w:hanging="180"/>
      </w:pPr>
    </w:lvl>
  </w:abstractNum>
  <w:abstractNum w:abstractNumId="9" w15:restartNumberingAfterBreak="0">
    <w:nsid w:val="7A903EB5"/>
    <w:multiLevelType w:val="hybridMultilevel"/>
    <w:tmpl w:val="95880F6A"/>
    <w:lvl w:ilvl="0" w:tplc="7C08E57E">
      <w:start w:val="3"/>
      <w:numFmt w:val="bullet"/>
      <w:lvlText w:val="-"/>
      <w:lvlJc w:val="left"/>
      <w:pPr>
        <w:ind w:left="720" w:hanging="360"/>
      </w:pPr>
      <w:rPr>
        <w:rFonts w:ascii="Calibri" w:eastAsia="Calibri" w:hAnsi="Calibri" w:cs="Calibr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99401678">
    <w:abstractNumId w:val="2"/>
  </w:num>
  <w:num w:numId="2" w16cid:durableId="1233348547">
    <w:abstractNumId w:val="7"/>
  </w:num>
  <w:num w:numId="3" w16cid:durableId="1232931530">
    <w:abstractNumId w:val="4"/>
  </w:num>
  <w:num w:numId="4" w16cid:durableId="1690522322">
    <w:abstractNumId w:val="5"/>
  </w:num>
  <w:num w:numId="5" w16cid:durableId="1705864987">
    <w:abstractNumId w:val="8"/>
  </w:num>
  <w:num w:numId="6" w16cid:durableId="248738890">
    <w:abstractNumId w:val="1"/>
  </w:num>
  <w:num w:numId="7" w16cid:durableId="867370918">
    <w:abstractNumId w:val="6"/>
  </w:num>
  <w:num w:numId="8" w16cid:durableId="1371228963">
    <w:abstractNumId w:val="0"/>
  </w:num>
  <w:num w:numId="9" w16cid:durableId="986781406">
    <w:abstractNumId w:val="3"/>
  </w:num>
  <w:num w:numId="10" w16cid:durableId="1972588607">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an, Max">
    <w15:presenceInfo w15:providerId="AD" w15:userId="S::mt1224@ic.ac.uk::05c882a7-5795-4627-8c7b-ddbf043413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51FEC8"/>
    <w:rsid w:val="000001EA"/>
    <w:rsid w:val="00000368"/>
    <w:rsid w:val="000004D4"/>
    <w:rsid w:val="000004E7"/>
    <w:rsid w:val="000009C5"/>
    <w:rsid w:val="00000F54"/>
    <w:rsid w:val="000010D5"/>
    <w:rsid w:val="00001321"/>
    <w:rsid w:val="00001349"/>
    <w:rsid w:val="00001A9E"/>
    <w:rsid w:val="00001E58"/>
    <w:rsid w:val="000025E7"/>
    <w:rsid w:val="00002D68"/>
    <w:rsid w:val="00003197"/>
    <w:rsid w:val="000037C1"/>
    <w:rsid w:val="00003E4D"/>
    <w:rsid w:val="0000408D"/>
    <w:rsid w:val="00004370"/>
    <w:rsid w:val="00004445"/>
    <w:rsid w:val="00004472"/>
    <w:rsid w:val="00004A46"/>
    <w:rsid w:val="00004A62"/>
    <w:rsid w:val="00004A7C"/>
    <w:rsid w:val="00004D08"/>
    <w:rsid w:val="00004E27"/>
    <w:rsid w:val="0000520B"/>
    <w:rsid w:val="000052AF"/>
    <w:rsid w:val="000053BB"/>
    <w:rsid w:val="000058B8"/>
    <w:rsid w:val="00005A49"/>
    <w:rsid w:val="00005E02"/>
    <w:rsid w:val="000066E9"/>
    <w:rsid w:val="00006D8A"/>
    <w:rsid w:val="00006F65"/>
    <w:rsid w:val="0001066A"/>
    <w:rsid w:val="000109C0"/>
    <w:rsid w:val="00010C4D"/>
    <w:rsid w:val="00010D51"/>
    <w:rsid w:val="00011056"/>
    <w:rsid w:val="00011A6E"/>
    <w:rsid w:val="00011CCF"/>
    <w:rsid w:val="00011D06"/>
    <w:rsid w:val="00011E98"/>
    <w:rsid w:val="000121B4"/>
    <w:rsid w:val="00012405"/>
    <w:rsid w:val="00012FEC"/>
    <w:rsid w:val="0001396C"/>
    <w:rsid w:val="00013BE7"/>
    <w:rsid w:val="00013F70"/>
    <w:rsid w:val="00015433"/>
    <w:rsid w:val="00015757"/>
    <w:rsid w:val="00015DF5"/>
    <w:rsid w:val="0001665E"/>
    <w:rsid w:val="00017B1B"/>
    <w:rsid w:val="00021A93"/>
    <w:rsid w:val="00022A75"/>
    <w:rsid w:val="00022C4D"/>
    <w:rsid w:val="00023CFA"/>
    <w:rsid w:val="000246BA"/>
    <w:rsid w:val="00024FAE"/>
    <w:rsid w:val="000256D1"/>
    <w:rsid w:val="00025E15"/>
    <w:rsid w:val="00025E3D"/>
    <w:rsid w:val="00025E87"/>
    <w:rsid w:val="00025FD4"/>
    <w:rsid w:val="000262CE"/>
    <w:rsid w:val="0002638F"/>
    <w:rsid w:val="00026421"/>
    <w:rsid w:val="000269C1"/>
    <w:rsid w:val="0002721D"/>
    <w:rsid w:val="00027769"/>
    <w:rsid w:val="00027867"/>
    <w:rsid w:val="000278C2"/>
    <w:rsid w:val="000309B7"/>
    <w:rsid w:val="00030CA1"/>
    <w:rsid w:val="00030FAD"/>
    <w:rsid w:val="00030FC6"/>
    <w:rsid w:val="000312BC"/>
    <w:rsid w:val="00031993"/>
    <w:rsid w:val="00031DB2"/>
    <w:rsid w:val="00032058"/>
    <w:rsid w:val="0003219A"/>
    <w:rsid w:val="0003256E"/>
    <w:rsid w:val="00032E65"/>
    <w:rsid w:val="00033216"/>
    <w:rsid w:val="00033C7E"/>
    <w:rsid w:val="00033CB4"/>
    <w:rsid w:val="00033D31"/>
    <w:rsid w:val="0003434A"/>
    <w:rsid w:val="00034586"/>
    <w:rsid w:val="00034EFF"/>
    <w:rsid w:val="000353A5"/>
    <w:rsid w:val="0003556D"/>
    <w:rsid w:val="0003557E"/>
    <w:rsid w:val="00036204"/>
    <w:rsid w:val="000370CA"/>
    <w:rsid w:val="000374F2"/>
    <w:rsid w:val="00037A1B"/>
    <w:rsid w:val="0004064D"/>
    <w:rsid w:val="000409D5"/>
    <w:rsid w:val="00040D2C"/>
    <w:rsid w:val="00040F82"/>
    <w:rsid w:val="00041054"/>
    <w:rsid w:val="000411BC"/>
    <w:rsid w:val="00041602"/>
    <w:rsid w:val="0004160C"/>
    <w:rsid w:val="0004225F"/>
    <w:rsid w:val="0004242E"/>
    <w:rsid w:val="0004263A"/>
    <w:rsid w:val="00042759"/>
    <w:rsid w:val="00042C7A"/>
    <w:rsid w:val="00042D70"/>
    <w:rsid w:val="0004405E"/>
    <w:rsid w:val="0004437A"/>
    <w:rsid w:val="00045456"/>
    <w:rsid w:val="00045A4A"/>
    <w:rsid w:val="00045CA9"/>
    <w:rsid w:val="0004633A"/>
    <w:rsid w:val="000463C8"/>
    <w:rsid w:val="0004791F"/>
    <w:rsid w:val="000479EE"/>
    <w:rsid w:val="00050CD5"/>
    <w:rsid w:val="00050D13"/>
    <w:rsid w:val="00050D2F"/>
    <w:rsid w:val="000519D5"/>
    <w:rsid w:val="00052A40"/>
    <w:rsid w:val="00052B25"/>
    <w:rsid w:val="00052DBB"/>
    <w:rsid w:val="000531CE"/>
    <w:rsid w:val="000532DC"/>
    <w:rsid w:val="0005369E"/>
    <w:rsid w:val="00053CE9"/>
    <w:rsid w:val="00055592"/>
    <w:rsid w:val="00055C8E"/>
    <w:rsid w:val="00055FC8"/>
    <w:rsid w:val="000565E4"/>
    <w:rsid w:val="000568BA"/>
    <w:rsid w:val="00056C84"/>
    <w:rsid w:val="0005794C"/>
    <w:rsid w:val="00057AF5"/>
    <w:rsid w:val="00057BD7"/>
    <w:rsid w:val="0006003E"/>
    <w:rsid w:val="00060103"/>
    <w:rsid w:val="000602A0"/>
    <w:rsid w:val="00060825"/>
    <w:rsid w:val="00060CA4"/>
    <w:rsid w:val="000610CF"/>
    <w:rsid w:val="00061DFE"/>
    <w:rsid w:val="000620D9"/>
    <w:rsid w:val="00062246"/>
    <w:rsid w:val="0006233A"/>
    <w:rsid w:val="00062584"/>
    <w:rsid w:val="00063403"/>
    <w:rsid w:val="00063500"/>
    <w:rsid w:val="00063C4B"/>
    <w:rsid w:val="00063FEE"/>
    <w:rsid w:val="0006443B"/>
    <w:rsid w:val="00064806"/>
    <w:rsid w:val="00064D50"/>
    <w:rsid w:val="00064F8A"/>
    <w:rsid w:val="000651ED"/>
    <w:rsid w:val="000661B9"/>
    <w:rsid w:val="000667CA"/>
    <w:rsid w:val="000675BE"/>
    <w:rsid w:val="00067E9A"/>
    <w:rsid w:val="00070094"/>
    <w:rsid w:val="000706A3"/>
    <w:rsid w:val="000708F3"/>
    <w:rsid w:val="0007174C"/>
    <w:rsid w:val="00071F1A"/>
    <w:rsid w:val="00071F3F"/>
    <w:rsid w:val="00071FE4"/>
    <w:rsid w:val="00072365"/>
    <w:rsid w:val="00072D51"/>
    <w:rsid w:val="00073188"/>
    <w:rsid w:val="00073512"/>
    <w:rsid w:val="00073755"/>
    <w:rsid w:val="0007420B"/>
    <w:rsid w:val="00074442"/>
    <w:rsid w:val="000747CA"/>
    <w:rsid w:val="00074864"/>
    <w:rsid w:val="00074CC7"/>
    <w:rsid w:val="00075381"/>
    <w:rsid w:val="00075499"/>
    <w:rsid w:val="000755CC"/>
    <w:rsid w:val="000759B5"/>
    <w:rsid w:val="00075B8A"/>
    <w:rsid w:val="00075BCB"/>
    <w:rsid w:val="00075F5F"/>
    <w:rsid w:val="0007650F"/>
    <w:rsid w:val="000774E4"/>
    <w:rsid w:val="0007787C"/>
    <w:rsid w:val="00077985"/>
    <w:rsid w:val="000804C6"/>
    <w:rsid w:val="0008055F"/>
    <w:rsid w:val="00080FBB"/>
    <w:rsid w:val="00081200"/>
    <w:rsid w:val="00081207"/>
    <w:rsid w:val="00081506"/>
    <w:rsid w:val="000815F4"/>
    <w:rsid w:val="000818FF"/>
    <w:rsid w:val="000819BD"/>
    <w:rsid w:val="00082095"/>
    <w:rsid w:val="0008224A"/>
    <w:rsid w:val="00082458"/>
    <w:rsid w:val="00082590"/>
    <w:rsid w:val="0008283E"/>
    <w:rsid w:val="00082A39"/>
    <w:rsid w:val="00083506"/>
    <w:rsid w:val="0008368B"/>
    <w:rsid w:val="000839D0"/>
    <w:rsid w:val="00084C5D"/>
    <w:rsid w:val="00084CF8"/>
    <w:rsid w:val="00084EE1"/>
    <w:rsid w:val="000852AF"/>
    <w:rsid w:val="00085AE2"/>
    <w:rsid w:val="000861DA"/>
    <w:rsid w:val="00086806"/>
    <w:rsid w:val="00086C4F"/>
    <w:rsid w:val="00087500"/>
    <w:rsid w:val="0008767B"/>
    <w:rsid w:val="000879F1"/>
    <w:rsid w:val="00087EEB"/>
    <w:rsid w:val="0009087D"/>
    <w:rsid w:val="000908F8"/>
    <w:rsid w:val="0009100C"/>
    <w:rsid w:val="00091150"/>
    <w:rsid w:val="00091FDF"/>
    <w:rsid w:val="00092555"/>
    <w:rsid w:val="00092D0C"/>
    <w:rsid w:val="00092F6A"/>
    <w:rsid w:val="00093316"/>
    <w:rsid w:val="000934CF"/>
    <w:rsid w:val="00093C24"/>
    <w:rsid w:val="00093CD8"/>
    <w:rsid w:val="00093E09"/>
    <w:rsid w:val="00093EA7"/>
    <w:rsid w:val="0009447E"/>
    <w:rsid w:val="00095031"/>
    <w:rsid w:val="00095D72"/>
    <w:rsid w:val="00095FF0"/>
    <w:rsid w:val="00096545"/>
    <w:rsid w:val="000967A8"/>
    <w:rsid w:val="00096A41"/>
    <w:rsid w:val="000977A6"/>
    <w:rsid w:val="00097958"/>
    <w:rsid w:val="000A00FA"/>
    <w:rsid w:val="000A0386"/>
    <w:rsid w:val="000A0A58"/>
    <w:rsid w:val="000A0C4F"/>
    <w:rsid w:val="000A0ECD"/>
    <w:rsid w:val="000A1832"/>
    <w:rsid w:val="000A1985"/>
    <w:rsid w:val="000A22B6"/>
    <w:rsid w:val="000A2877"/>
    <w:rsid w:val="000A2DED"/>
    <w:rsid w:val="000A35FB"/>
    <w:rsid w:val="000A418A"/>
    <w:rsid w:val="000A4245"/>
    <w:rsid w:val="000A44D3"/>
    <w:rsid w:val="000A4908"/>
    <w:rsid w:val="000A4973"/>
    <w:rsid w:val="000A4BE3"/>
    <w:rsid w:val="000A4CC2"/>
    <w:rsid w:val="000A4DD3"/>
    <w:rsid w:val="000A5327"/>
    <w:rsid w:val="000A6AF6"/>
    <w:rsid w:val="000A6B13"/>
    <w:rsid w:val="000A6C95"/>
    <w:rsid w:val="000A71DD"/>
    <w:rsid w:val="000A74D2"/>
    <w:rsid w:val="000A7654"/>
    <w:rsid w:val="000A796F"/>
    <w:rsid w:val="000A7E91"/>
    <w:rsid w:val="000B0141"/>
    <w:rsid w:val="000B0B73"/>
    <w:rsid w:val="000B0F33"/>
    <w:rsid w:val="000B30EE"/>
    <w:rsid w:val="000B313A"/>
    <w:rsid w:val="000B3251"/>
    <w:rsid w:val="000B3520"/>
    <w:rsid w:val="000B3B4E"/>
    <w:rsid w:val="000B3C88"/>
    <w:rsid w:val="000B3DF5"/>
    <w:rsid w:val="000B445B"/>
    <w:rsid w:val="000B45EB"/>
    <w:rsid w:val="000B4CB7"/>
    <w:rsid w:val="000B4D5C"/>
    <w:rsid w:val="000B4FDE"/>
    <w:rsid w:val="000B5421"/>
    <w:rsid w:val="000B5457"/>
    <w:rsid w:val="000B54C4"/>
    <w:rsid w:val="000B5696"/>
    <w:rsid w:val="000B57A9"/>
    <w:rsid w:val="000B58A6"/>
    <w:rsid w:val="000B5B67"/>
    <w:rsid w:val="000B61BA"/>
    <w:rsid w:val="000B67EB"/>
    <w:rsid w:val="000B6937"/>
    <w:rsid w:val="000B73E7"/>
    <w:rsid w:val="000B7891"/>
    <w:rsid w:val="000B79BC"/>
    <w:rsid w:val="000B7A2D"/>
    <w:rsid w:val="000B7B94"/>
    <w:rsid w:val="000C0162"/>
    <w:rsid w:val="000C03CA"/>
    <w:rsid w:val="000C06BC"/>
    <w:rsid w:val="000C0B9E"/>
    <w:rsid w:val="000C1775"/>
    <w:rsid w:val="000C1968"/>
    <w:rsid w:val="000C1B39"/>
    <w:rsid w:val="000C21C3"/>
    <w:rsid w:val="000C248C"/>
    <w:rsid w:val="000C25CE"/>
    <w:rsid w:val="000C27A4"/>
    <w:rsid w:val="000C2AC1"/>
    <w:rsid w:val="000C2C4B"/>
    <w:rsid w:val="000C2E92"/>
    <w:rsid w:val="000C38AB"/>
    <w:rsid w:val="000C3C88"/>
    <w:rsid w:val="000C4317"/>
    <w:rsid w:val="000C4343"/>
    <w:rsid w:val="000C4519"/>
    <w:rsid w:val="000C4B70"/>
    <w:rsid w:val="000C5308"/>
    <w:rsid w:val="000C536A"/>
    <w:rsid w:val="000C5476"/>
    <w:rsid w:val="000C5803"/>
    <w:rsid w:val="000C5975"/>
    <w:rsid w:val="000C6867"/>
    <w:rsid w:val="000C6B46"/>
    <w:rsid w:val="000C6EB7"/>
    <w:rsid w:val="000C7788"/>
    <w:rsid w:val="000C7883"/>
    <w:rsid w:val="000C7A97"/>
    <w:rsid w:val="000C7DCE"/>
    <w:rsid w:val="000C7F10"/>
    <w:rsid w:val="000D066E"/>
    <w:rsid w:val="000D09A4"/>
    <w:rsid w:val="000D15ED"/>
    <w:rsid w:val="000D17D1"/>
    <w:rsid w:val="000D1D18"/>
    <w:rsid w:val="000D1EF8"/>
    <w:rsid w:val="000D24A4"/>
    <w:rsid w:val="000D3143"/>
    <w:rsid w:val="000D3657"/>
    <w:rsid w:val="000D4D5F"/>
    <w:rsid w:val="000D4D6D"/>
    <w:rsid w:val="000D734A"/>
    <w:rsid w:val="000D7449"/>
    <w:rsid w:val="000D745F"/>
    <w:rsid w:val="000D7511"/>
    <w:rsid w:val="000D7662"/>
    <w:rsid w:val="000D7E3C"/>
    <w:rsid w:val="000D7EAD"/>
    <w:rsid w:val="000E0746"/>
    <w:rsid w:val="000E0BF5"/>
    <w:rsid w:val="000E0F7A"/>
    <w:rsid w:val="000E1835"/>
    <w:rsid w:val="000E1DC7"/>
    <w:rsid w:val="000E202F"/>
    <w:rsid w:val="000E2835"/>
    <w:rsid w:val="000E2B84"/>
    <w:rsid w:val="000E3DF0"/>
    <w:rsid w:val="000E4961"/>
    <w:rsid w:val="000E59CF"/>
    <w:rsid w:val="000E5DC7"/>
    <w:rsid w:val="000E6344"/>
    <w:rsid w:val="000E6860"/>
    <w:rsid w:val="000E6902"/>
    <w:rsid w:val="000E7453"/>
    <w:rsid w:val="000E7C72"/>
    <w:rsid w:val="000F01BE"/>
    <w:rsid w:val="000F0324"/>
    <w:rsid w:val="000F062B"/>
    <w:rsid w:val="000F0BD4"/>
    <w:rsid w:val="000F10BF"/>
    <w:rsid w:val="000F174C"/>
    <w:rsid w:val="000F1F3A"/>
    <w:rsid w:val="000F2607"/>
    <w:rsid w:val="000F28D0"/>
    <w:rsid w:val="000F2E9F"/>
    <w:rsid w:val="000F3ACB"/>
    <w:rsid w:val="000F3E63"/>
    <w:rsid w:val="000F3EEE"/>
    <w:rsid w:val="000F3F06"/>
    <w:rsid w:val="000F4638"/>
    <w:rsid w:val="000F48D4"/>
    <w:rsid w:val="000F4BCB"/>
    <w:rsid w:val="000F4BF3"/>
    <w:rsid w:val="000F51ED"/>
    <w:rsid w:val="000F54C5"/>
    <w:rsid w:val="000F5AF1"/>
    <w:rsid w:val="000F5B32"/>
    <w:rsid w:val="000F5BE2"/>
    <w:rsid w:val="000F5E05"/>
    <w:rsid w:val="000F676A"/>
    <w:rsid w:val="000F6CC6"/>
    <w:rsid w:val="000F7504"/>
    <w:rsid w:val="000F77F3"/>
    <w:rsid w:val="000F7935"/>
    <w:rsid w:val="000F7AB3"/>
    <w:rsid w:val="000F7AE2"/>
    <w:rsid w:val="000F7F49"/>
    <w:rsid w:val="0010022B"/>
    <w:rsid w:val="00100368"/>
    <w:rsid w:val="0010061A"/>
    <w:rsid w:val="00100F1D"/>
    <w:rsid w:val="0010121E"/>
    <w:rsid w:val="0010165D"/>
    <w:rsid w:val="0010192B"/>
    <w:rsid w:val="00101A25"/>
    <w:rsid w:val="00101F3A"/>
    <w:rsid w:val="00102251"/>
    <w:rsid w:val="0010237C"/>
    <w:rsid w:val="001035C8"/>
    <w:rsid w:val="00103FFE"/>
    <w:rsid w:val="00104401"/>
    <w:rsid w:val="001045CA"/>
    <w:rsid w:val="001045F0"/>
    <w:rsid w:val="00104A0A"/>
    <w:rsid w:val="00104B93"/>
    <w:rsid w:val="00105661"/>
    <w:rsid w:val="001056D4"/>
    <w:rsid w:val="001074D2"/>
    <w:rsid w:val="00107931"/>
    <w:rsid w:val="00107C87"/>
    <w:rsid w:val="00107D08"/>
    <w:rsid w:val="00110D3A"/>
    <w:rsid w:val="001117C2"/>
    <w:rsid w:val="00111D61"/>
    <w:rsid w:val="00112301"/>
    <w:rsid w:val="001128F1"/>
    <w:rsid w:val="001129B8"/>
    <w:rsid w:val="00112AAF"/>
    <w:rsid w:val="00113172"/>
    <w:rsid w:val="001137AE"/>
    <w:rsid w:val="00113B74"/>
    <w:rsid w:val="00113D69"/>
    <w:rsid w:val="00113D9E"/>
    <w:rsid w:val="00113E04"/>
    <w:rsid w:val="00113F18"/>
    <w:rsid w:val="001140EC"/>
    <w:rsid w:val="00114CF6"/>
    <w:rsid w:val="00114CFC"/>
    <w:rsid w:val="00114E74"/>
    <w:rsid w:val="00115550"/>
    <w:rsid w:val="00116369"/>
    <w:rsid w:val="001166F1"/>
    <w:rsid w:val="00116AE5"/>
    <w:rsid w:val="00116B7D"/>
    <w:rsid w:val="0011710A"/>
    <w:rsid w:val="001171E6"/>
    <w:rsid w:val="0011730E"/>
    <w:rsid w:val="00117B78"/>
    <w:rsid w:val="00117EA6"/>
    <w:rsid w:val="00120485"/>
    <w:rsid w:val="00120698"/>
    <w:rsid w:val="0012093F"/>
    <w:rsid w:val="001214CD"/>
    <w:rsid w:val="001227BC"/>
    <w:rsid w:val="00123206"/>
    <w:rsid w:val="00123216"/>
    <w:rsid w:val="00123827"/>
    <w:rsid w:val="0012385D"/>
    <w:rsid w:val="00123903"/>
    <w:rsid w:val="001248B0"/>
    <w:rsid w:val="00125669"/>
    <w:rsid w:val="00125BA2"/>
    <w:rsid w:val="00126965"/>
    <w:rsid w:val="001279BF"/>
    <w:rsid w:val="001307D3"/>
    <w:rsid w:val="00130FBF"/>
    <w:rsid w:val="00131010"/>
    <w:rsid w:val="00131757"/>
    <w:rsid w:val="00131A85"/>
    <w:rsid w:val="00132416"/>
    <w:rsid w:val="00132B7D"/>
    <w:rsid w:val="001330C5"/>
    <w:rsid w:val="001334D6"/>
    <w:rsid w:val="00133551"/>
    <w:rsid w:val="0013373B"/>
    <w:rsid w:val="00133CD1"/>
    <w:rsid w:val="0013464B"/>
    <w:rsid w:val="00134C36"/>
    <w:rsid w:val="00135BF5"/>
    <w:rsid w:val="00135D77"/>
    <w:rsid w:val="001361F8"/>
    <w:rsid w:val="001370CF"/>
    <w:rsid w:val="0013715E"/>
    <w:rsid w:val="00137895"/>
    <w:rsid w:val="00140118"/>
    <w:rsid w:val="001418EE"/>
    <w:rsid w:val="00141937"/>
    <w:rsid w:val="00141CA3"/>
    <w:rsid w:val="00141FD2"/>
    <w:rsid w:val="00141FE1"/>
    <w:rsid w:val="001420A4"/>
    <w:rsid w:val="001429CB"/>
    <w:rsid w:val="00142EDB"/>
    <w:rsid w:val="001433A3"/>
    <w:rsid w:val="001446BB"/>
    <w:rsid w:val="00144D5F"/>
    <w:rsid w:val="00145176"/>
    <w:rsid w:val="0014561A"/>
    <w:rsid w:val="00146153"/>
    <w:rsid w:val="00146CD2"/>
    <w:rsid w:val="001475EC"/>
    <w:rsid w:val="0014779A"/>
    <w:rsid w:val="00147B72"/>
    <w:rsid w:val="00147C41"/>
    <w:rsid w:val="00147E60"/>
    <w:rsid w:val="0015002D"/>
    <w:rsid w:val="001503F1"/>
    <w:rsid w:val="0015058C"/>
    <w:rsid w:val="0015083C"/>
    <w:rsid w:val="00151017"/>
    <w:rsid w:val="00151344"/>
    <w:rsid w:val="001516E4"/>
    <w:rsid w:val="00151782"/>
    <w:rsid w:val="0015214C"/>
    <w:rsid w:val="00152B7B"/>
    <w:rsid w:val="00152F5D"/>
    <w:rsid w:val="0015318F"/>
    <w:rsid w:val="00153848"/>
    <w:rsid w:val="00153D2D"/>
    <w:rsid w:val="00154381"/>
    <w:rsid w:val="00154713"/>
    <w:rsid w:val="0015479C"/>
    <w:rsid w:val="00154B41"/>
    <w:rsid w:val="00154BFA"/>
    <w:rsid w:val="00155055"/>
    <w:rsid w:val="001553BE"/>
    <w:rsid w:val="0015563A"/>
    <w:rsid w:val="00155C37"/>
    <w:rsid w:val="00155D99"/>
    <w:rsid w:val="00155F2C"/>
    <w:rsid w:val="0015616F"/>
    <w:rsid w:val="00156232"/>
    <w:rsid w:val="00156624"/>
    <w:rsid w:val="00156DF6"/>
    <w:rsid w:val="00156E94"/>
    <w:rsid w:val="001573FB"/>
    <w:rsid w:val="00157A04"/>
    <w:rsid w:val="00157BF0"/>
    <w:rsid w:val="00157DBE"/>
    <w:rsid w:val="001600CB"/>
    <w:rsid w:val="00160291"/>
    <w:rsid w:val="00160B48"/>
    <w:rsid w:val="0016105E"/>
    <w:rsid w:val="00163181"/>
    <w:rsid w:val="001631CF"/>
    <w:rsid w:val="001637BE"/>
    <w:rsid w:val="001638BB"/>
    <w:rsid w:val="0016405C"/>
    <w:rsid w:val="00164A33"/>
    <w:rsid w:val="00164C2D"/>
    <w:rsid w:val="00164DBD"/>
    <w:rsid w:val="00164EAA"/>
    <w:rsid w:val="00165097"/>
    <w:rsid w:val="00166F5C"/>
    <w:rsid w:val="00167C9E"/>
    <w:rsid w:val="00167DC7"/>
    <w:rsid w:val="00170499"/>
    <w:rsid w:val="001705DC"/>
    <w:rsid w:val="00170A85"/>
    <w:rsid w:val="00170D0B"/>
    <w:rsid w:val="00170F7D"/>
    <w:rsid w:val="0017103C"/>
    <w:rsid w:val="0017103E"/>
    <w:rsid w:val="00171165"/>
    <w:rsid w:val="0017207B"/>
    <w:rsid w:val="001728B1"/>
    <w:rsid w:val="00172D6D"/>
    <w:rsid w:val="0017355E"/>
    <w:rsid w:val="00173866"/>
    <w:rsid w:val="00173A9D"/>
    <w:rsid w:val="0017425E"/>
    <w:rsid w:val="00174419"/>
    <w:rsid w:val="0017442E"/>
    <w:rsid w:val="001747A4"/>
    <w:rsid w:val="001747B2"/>
    <w:rsid w:val="00174CE6"/>
    <w:rsid w:val="00174D8D"/>
    <w:rsid w:val="0017519C"/>
    <w:rsid w:val="00175460"/>
    <w:rsid w:val="0017548A"/>
    <w:rsid w:val="0017619D"/>
    <w:rsid w:val="00176889"/>
    <w:rsid w:val="00176D14"/>
    <w:rsid w:val="00176D62"/>
    <w:rsid w:val="001774F3"/>
    <w:rsid w:val="00177658"/>
    <w:rsid w:val="001776EE"/>
    <w:rsid w:val="00180095"/>
    <w:rsid w:val="00180663"/>
    <w:rsid w:val="0018114B"/>
    <w:rsid w:val="00181633"/>
    <w:rsid w:val="001819C3"/>
    <w:rsid w:val="00181FE1"/>
    <w:rsid w:val="001822E3"/>
    <w:rsid w:val="001825E0"/>
    <w:rsid w:val="00182712"/>
    <w:rsid w:val="00182724"/>
    <w:rsid w:val="00182C04"/>
    <w:rsid w:val="0018318A"/>
    <w:rsid w:val="001836FA"/>
    <w:rsid w:val="0018438F"/>
    <w:rsid w:val="00184E92"/>
    <w:rsid w:val="00184F7B"/>
    <w:rsid w:val="00185DF5"/>
    <w:rsid w:val="00187948"/>
    <w:rsid w:val="00187CF3"/>
    <w:rsid w:val="00187D3C"/>
    <w:rsid w:val="0019010C"/>
    <w:rsid w:val="00190502"/>
    <w:rsid w:val="001907D9"/>
    <w:rsid w:val="001908CA"/>
    <w:rsid w:val="00190CC0"/>
    <w:rsid w:val="00190E7D"/>
    <w:rsid w:val="001913AD"/>
    <w:rsid w:val="0019185D"/>
    <w:rsid w:val="00191A3C"/>
    <w:rsid w:val="00191E8F"/>
    <w:rsid w:val="00192976"/>
    <w:rsid w:val="00192D9C"/>
    <w:rsid w:val="00193557"/>
    <w:rsid w:val="00193680"/>
    <w:rsid w:val="001938C3"/>
    <w:rsid w:val="00193A71"/>
    <w:rsid w:val="00193D6F"/>
    <w:rsid w:val="00194210"/>
    <w:rsid w:val="001945B5"/>
    <w:rsid w:val="00194F62"/>
    <w:rsid w:val="001950EC"/>
    <w:rsid w:val="00195422"/>
    <w:rsid w:val="001954CF"/>
    <w:rsid w:val="001957F8"/>
    <w:rsid w:val="0019649E"/>
    <w:rsid w:val="00196D9F"/>
    <w:rsid w:val="00196DFD"/>
    <w:rsid w:val="001974D5"/>
    <w:rsid w:val="0019753F"/>
    <w:rsid w:val="00197743"/>
    <w:rsid w:val="0019786C"/>
    <w:rsid w:val="001979CC"/>
    <w:rsid w:val="001A0076"/>
    <w:rsid w:val="001A02A7"/>
    <w:rsid w:val="001A0346"/>
    <w:rsid w:val="001A03F0"/>
    <w:rsid w:val="001A0531"/>
    <w:rsid w:val="001A0751"/>
    <w:rsid w:val="001A0A19"/>
    <w:rsid w:val="001A0A39"/>
    <w:rsid w:val="001A0A73"/>
    <w:rsid w:val="001A0D7C"/>
    <w:rsid w:val="001A1261"/>
    <w:rsid w:val="001A1263"/>
    <w:rsid w:val="001A1B4A"/>
    <w:rsid w:val="001A21A0"/>
    <w:rsid w:val="001A21D5"/>
    <w:rsid w:val="001A2B2B"/>
    <w:rsid w:val="001A2E85"/>
    <w:rsid w:val="001A3265"/>
    <w:rsid w:val="001A338D"/>
    <w:rsid w:val="001A3631"/>
    <w:rsid w:val="001A4A91"/>
    <w:rsid w:val="001A5460"/>
    <w:rsid w:val="001A5A8D"/>
    <w:rsid w:val="001A6473"/>
    <w:rsid w:val="001A6544"/>
    <w:rsid w:val="001A6605"/>
    <w:rsid w:val="001A6F88"/>
    <w:rsid w:val="001A7DCA"/>
    <w:rsid w:val="001B1989"/>
    <w:rsid w:val="001B19D4"/>
    <w:rsid w:val="001B19DE"/>
    <w:rsid w:val="001B1D3E"/>
    <w:rsid w:val="001B2C2C"/>
    <w:rsid w:val="001B2F95"/>
    <w:rsid w:val="001B329A"/>
    <w:rsid w:val="001B3627"/>
    <w:rsid w:val="001B40B9"/>
    <w:rsid w:val="001B42BE"/>
    <w:rsid w:val="001B482F"/>
    <w:rsid w:val="001B486C"/>
    <w:rsid w:val="001B4AEA"/>
    <w:rsid w:val="001B4AF8"/>
    <w:rsid w:val="001B502C"/>
    <w:rsid w:val="001B5160"/>
    <w:rsid w:val="001B6476"/>
    <w:rsid w:val="001B65B6"/>
    <w:rsid w:val="001B758F"/>
    <w:rsid w:val="001B7B05"/>
    <w:rsid w:val="001B7CE8"/>
    <w:rsid w:val="001B7E14"/>
    <w:rsid w:val="001C1201"/>
    <w:rsid w:val="001C152A"/>
    <w:rsid w:val="001C18E5"/>
    <w:rsid w:val="001C2954"/>
    <w:rsid w:val="001C2D1A"/>
    <w:rsid w:val="001C2F02"/>
    <w:rsid w:val="001C2FA1"/>
    <w:rsid w:val="001C2FC6"/>
    <w:rsid w:val="001C365E"/>
    <w:rsid w:val="001C3BE5"/>
    <w:rsid w:val="001C43EF"/>
    <w:rsid w:val="001C554F"/>
    <w:rsid w:val="001C5A32"/>
    <w:rsid w:val="001C5FF2"/>
    <w:rsid w:val="001C6109"/>
    <w:rsid w:val="001C65BE"/>
    <w:rsid w:val="001C688B"/>
    <w:rsid w:val="001C6F01"/>
    <w:rsid w:val="001C6F17"/>
    <w:rsid w:val="001C77A0"/>
    <w:rsid w:val="001C7939"/>
    <w:rsid w:val="001C79B5"/>
    <w:rsid w:val="001D02DD"/>
    <w:rsid w:val="001D053D"/>
    <w:rsid w:val="001D068F"/>
    <w:rsid w:val="001D0CBF"/>
    <w:rsid w:val="001D0EC8"/>
    <w:rsid w:val="001D104B"/>
    <w:rsid w:val="001D10DC"/>
    <w:rsid w:val="001D11A5"/>
    <w:rsid w:val="001D13B5"/>
    <w:rsid w:val="001D211C"/>
    <w:rsid w:val="001D31C9"/>
    <w:rsid w:val="001D3312"/>
    <w:rsid w:val="001D346D"/>
    <w:rsid w:val="001D3DDD"/>
    <w:rsid w:val="001D4292"/>
    <w:rsid w:val="001D46C1"/>
    <w:rsid w:val="001D4C92"/>
    <w:rsid w:val="001D5315"/>
    <w:rsid w:val="001D5513"/>
    <w:rsid w:val="001D559A"/>
    <w:rsid w:val="001D595A"/>
    <w:rsid w:val="001D5AC8"/>
    <w:rsid w:val="001D5C96"/>
    <w:rsid w:val="001D5D7D"/>
    <w:rsid w:val="001D6064"/>
    <w:rsid w:val="001D67E0"/>
    <w:rsid w:val="001D6D1D"/>
    <w:rsid w:val="001D72D8"/>
    <w:rsid w:val="001D7660"/>
    <w:rsid w:val="001D7732"/>
    <w:rsid w:val="001E01F8"/>
    <w:rsid w:val="001E08DD"/>
    <w:rsid w:val="001E0976"/>
    <w:rsid w:val="001E0A6C"/>
    <w:rsid w:val="001E0BD2"/>
    <w:rsid w:val="001E1154"/>
    <w:rsid w:val="001E129A"/>
    <w:rsid w:val="001E15D4"/>
    <w:rsid w:val="001E1887"/>
    <w:rsid w:val="001E3184"/>
    <w:rsid w:val="001E32C1"/>
    <w:rsid w:val="001E34F6"/>
    <w:rsid w:val="001E4D78"/>
    <w:rsid w:val="001E4E86"/>
    <w:rsid w:val="001E529B"/>
    <w:rsid w:val="001E53BC"/>
    <w:rsid w:val="001E542A"/>
    <w:rsid w:val="001E54D6"/>
    <w:rsid w:val="001E601D"/>
    <w:rsid w:val="001E6359"/>
    <w:rsid w:val="001E63DF"/>
    <w:rsid w:val="001E66E9"/>
    <w:rsid w:val="001E6E63"/>
    <w:rsid w:val="001E7089"/>
    <w:rsid w:val="001E77C7"/>
    <w:rsid w:val="001E79D4"/>
    <w:rsid w:val="001E7BB0"/>
    <w:rsid w:val="001F036A"/>
    <w:rsid w:val="001F0EC8"/>
    <w:rsid w:val="001F102A"/>
    <w:rsid w:val="001F1836"/>
    <w:rsid w:val="001F1F08"/>
    <w:rsid w:val="001F21CC"/>
    <w:rsid w:val="001F24DE"/>
    <w:rsid w:val="001F2D20"/>
    <w:rsid w:val="001F2DCD"/>
    <w:rsid w:val="001F2FEF"/>
    <w:rsid w:val="001F3052"/>
    <w:rsid w:val="001F3373"/>
    <w:rsid w:val="001F39AB"/>
    <w:rsid w:val="001F3C16"/>
    <w:rsid w:val="001F4678"/>
    <w:rsid w:val="001F4731"/>
    <w:rsid w:val="001F5710"/>
    <w:rsid w:val="001F5A7E"/>
    <w:rsid w:val="001F7126"/>
    <w:rsid w:val="001F7138"/>
    <w:rsid w:val="001F75D4"/>
    <w:rsid w:val="001F7794"/>
    <w:rsid w:val="001F7F66"/>
    <w:rsid w:val="0020045D"/>
    <w:rsid w:val="002006D6"/>
    <w:rsid w:val="00201005"/>
    <w:rsid w:val="00201314"/>
    <w:rsid w:val="00201339"/>
    <w:rsid w:val="002035F9"/>
    <w:rsid w:val="00203D60"/>
    <w:rsid w:val="00203E49"/>
    <w:rsid w:val="00203FF8"/>
    <w:rsid w:val="0020402A"/>
    <w:rsid w:val="002044EE"/>
    <w:rsid w:val="00204FDA"/>
    <w:rsid w:val="00205408"/>
    <w:rsid w:val="00205521"/>
    <w:rsid w:val="00205DF5"/>
    <w:rsid w:val="002065F9"/>
    <w:rsid w:val="00206979"/>
    <w:rsid w:val="00207519"/>
    <w:rsid w:val="00207641"/>
    <w:rsid w:val="002078B7"/>
    <w:rsid w:val="00207C79"/>
    <w:rsid w:val="002100DE"/>
    <w:rsid w:val="002104B4"/>
    <w:rsid w:val="00210E86"/>
    <w:rsid w:val="00211354"/>
    <w:rsid w:val="0021157C"/>
    <w:rsid w:val="00211C74"/>
    <w:rsid w:val="00212D5F"/>
    <w:rsid w:val="0021308C"/>
    <w:rsid w:val="00213358"/>
    <w:rsid w:val="00213EDA"/>
    <w:rsid w:val="00214C90"/>
    <w:rsid w:val="00214F1E"/>
    <w:rsid w:val="00214F84"/>
    <w:rsid w:val="002157DA"/>
    <w:rsid w:val="002160B6"/>
    <w:rsid w:val="002161C8"/>
    <w:rsid w:val="0021640C"/>
    <w:rsid w:val="00216813"/>
    <w:rsid w:val="002169B0"/>
    <w:rsid w:val="00216A91"/>
    <w:rsid w:val="00216CC3"/>
    <w:rsid w:val="002172FC"/>
    <w:rsid w:val="002179E7"/>
    <w:rsid w:val="002200F4"/>
    <w:rsid w:val="00220265"/>
    <w:rsid w:val="002210B2"/>
    <w:rsid w:val="00221469"/>
    <w:rsid w:val="00221B87"/>
    <w:rsid w:val="00221C6E"/>
    <w:rsid w:val="00221EDE"/>
    <w:rsid w:val="00222119"/>
    <w:rsid w:val="0022235D"/>
    <w:rsid w:val="00222440"/>
    <w:rsid w:val="002225F5"/>
    <w:rsid w:val="00223380"/>
    <w:rsid w:val="002236C0"/>
    <w:rsid w:val="00223A79"/>
    <w:rsid w:val="00224026"/>
    <w:rsid w:val="0022421C"/>
    <w:rsid w:val="00224297"/>
    <w:rsid w:val="0022480B"/>
    <w:rsid w:val="00224967"/>
    <w:rsid w:val="00224BF9"/>
    <w:rsid w:val="00224DDE"/>
    <w:rsid w:val="00225F10"/>
    <w:rsid w:val="002261C2"/>
    <w:rsid w:val="00226374"/>
    <w:rsid w:val="00226514"/>
    <w:rsid w:val="00226782"/>
    <w:rsid w:val="00227302"/>
    <w:rsid w:val="0022765C"/>
    <w:rsid w:val="00227FBC"/>
    <w:rsid w:val="00231025"/>
    <w:rsid w:val="0023121F"/>
    <w:rsid w:val="002312D7"/>
    <w:rsid w:val="002312F5"/>
    <w:rsid w:val="002318FB"/>
    <w:rsid w:val="00231C47"/>
    <w:rsid w:val="00231D67"/>
    <w:rsid w:val="0023238B"/>
    <w:rsid w:val="00232EE1"/>
    <w:rsid w:val="002341B6"/>
    <w:rsid w:val="00234423"/>
    <w:rsid w:val="0023445D"/>
    <w:rsid w:val="00234AD0"/>
    <w:rsid w:val="00234CE6"/>
    <w:rsid w:val="002353A3"/>
    <w:rsid w:val="0023548A"/>
    <w:rsid w:val="00235D33"/>
    <w:rsid w:val="002360F7"/>
    <w:rsid w:val="00236266"/>
    <w:rsid w:val="002364C5"/>
    <w:rsid w:val="002368F0"/>
    <w:rsid w:val="002372B4"/>
    <w:rsid w:val="002375DE"/>
    <w:rsid w:val="0023769D"/>
    <w:rsid w:val="00237931"/>
    <w:rsid w:val="00237A6B"/>
    <w:rsid w:val="00237B87"/>
    <w:rsid w:val="00237D43"/>
    <w:rsid w:val="00237EDF"/>
    <w:rsid w:val="00240441"/>
    <w:rsid w:val="002408C6"/>
    <w:rsid w:val="00240D84"/>
    <w:rsid w:val="00241072"/>
    <w:rsid w:val="00241627"/>
    <w:rsid w:val="00242009"/>
    <w:rsid w:val="002424CC"/>
    <w:rsid w:val="00242813"/>
    <w:rsid w:val="0024329E"/>
    <w:rsid w:val="002433F0"/>
    <w:rsid w:val="002449F2"/>
    <w:rsid w:val="0024547F"/>
    <w:rsid w:val="00245569"/>
    <w:rsid w:val="0024556D"/>
    <w:rsid w:val="00245782"/>
    <w:rsid w:val="00246352"/>
    <w:rsid w:val="002463CE"/>
    <w:rsid w:val="002463E8"/>
    <w:rsid w:val="002468F1"/>
    <w:rsid w:val="002468FA"/>
    <w:rsid w:val="00246B61"/>
    <w:rsid w:val="00246C75"/>
    <w:rsid w:val="002479C4"/>
    <w:rsid w:val="00250B1B"/>
    <w:rsid w:val="00251167"/>
    <w:rsid w:val="00251236"/>
    <w:rsid w:val="00251238"/>
    <w:rsid w:val="00251376"/>
    <w:rsid w:val="00251EFE"/>
    <w:rsid w:val="002528F8"/>
    <w:rsid w:val="00252B3A"/>
    <w:rsid w:val="0025309C"/>
    <w:rsid w:val="00253294"/>
    <w:rsid w:val="002532E9"/>
    <w:rsid w:val="002537AC"/>
    <w:rsid w:val="00253B7F"/>
    <w:rsid w:val="00253C0B"/>
    <w:rsid w:val="00254C06"/>
    <w:rsid w:val="002556F2"/>
    <w:rsid w:val="00255947"/>
    <w:rsid w:val="00256185"/>
    <w:rsid w:val="002562E0"/>
    <w:rsid w:val="0025634D"/>
    <w:rsid w:val="002563DE"/>
    <w:rsid w:val="00256A0D"/>
    <w:rsid w:val="00256C2C"/>
    <w:rsid w:val="00256E5B"/>
    <w:rsid w:val="002571AF"/>
    <w:rsid w:val="00257359"/>
    <w:rsid w:val="00257678"/>
    <w:rsid w:val="00257F92"/>
    <w:rsid w:val="00260696"/>
    <w:rsid w:val="002607AA"/>
    <w:rsid w:val="00260CBB"/>
    <w:rsid w:val="00260F35"/>
    <w:rsid w:val="00261263"/>
    <w:rsid w:val="0026138F"/>
    <w:rsid w:val="00261E9C"/>
    <w:rsid w:val="002628E4"/>
    <w:rsid w:val="00263A2A"/>
    <w:rsid w:val="00263B4A"/>
    <w:rsid w:val="002641FB"/>
    <w:rsid w:val="00264277"/>
    <w:rsid w:val="0026463B"/>
    <w:rsid w:val="002646CA"/>
    <w:rsid w:val="002649F6"/>
    <w:rsid w:val="00264CCB"/>
    <w:rsid w:val="00265CEC"/>
    <w:rsid w:val="002665D8"/>
    <w:rsid w:val="0026665B"/>
    <w:rsid w:val="002671A7"/>
    <w:rsid w:val="0026747E"/>
    <w:rsid w:val="0027016A"/>
    <w:rsid w:val="002701FC"/>
    <w:rsid w:val="002704BF"/>
    <w:rsid w:val="00270696"/>
    <w:rsid w:val="002714C7"/>
    <w:rsid w:val="0027186F"/>
    <w:rsid w:val="00271E42"/>
    <w:rsid w:val="00271FBB"/>
    <w:rsid w:val="00272547"/>
    <w:rsid w:val="00272A9E"/>
    <w:rsid w:val="00272F5D"/>
    <w:rsid w:val="002732C8"/>
    <w:rsid w:val="002734B2"/>
    <w:rsid w:val="00273AA9"/>
    <w:rsid w:val="00274089"/>
    <w:rsid w:val="00274A74"/>
    <w:rsid w:val="00275974"/>
    <w:rsid w:val="00275BD3"/>
    <w:rsid w:val="00275D66"/>
    <w:rsid w:val="00275E3B"/>
    <w:rsid w:val="00275F06"/>
    <w:rsid w:val="00275FE2"/>
    <w:rsid w:val="00276202"/>
    <w:rsid w:val="0027622C"/>
    <w:rsid w:val="0027646D"/>
    <w:rsid w:val="00277803"/>
    <w:rsid w:val="00277FA4"/>
    <w:rsid w:val="00277FBE"/>
    <w:rsid w:val="00280201"/>
    <w:rsid w:val="00280286"/>
    <w:rsid w:val="00280703"/>
    <w:rsid w:val="00280D62"/>
    <w:rsid w:val="002811EA"/>
    <w:rsid w:val="00281DB9"/>
    <w:rsid w:val="00282571"/>
    <w:rsid w:val="0028261B"/>
    <w:rsid w:val="002826FF"/>
    <w:rsid w:val="002829C4"/>
    <w:rsid w:val="002833EC"/>
    <w:rsid w:val="002835D2"/>
    <w:rsid w:val="00283A99"/>
    <w:rsid w:val="002849CA"/>
    <w:rsid w:val="00284D30"/>
    <w:rsid w:val="00284E44"/>
    <w:rsid w:val="00284FE4"/>
    <w:rsid w:val="00286118"/>
    <w:rsid w:val="002861C2"/>
    <w:rsid w:val="0028741F"/>
    <w:rsid w:val="002876F0"/>
    <w:rsid w:val="00287861"/>
    <w:rsid w:val="00287C1D"/>
    <w:rsid w:val="00287E97"/>
    <w:rsid w:val="00291146"/>
    <w:rsid w:val="00291C39"/>
    <w:rsid w:val="002920C1"/>
    <w:rsid w:val="002923BA"/>
    <w:rsid w:val="0029262B"/>
    <w:rsid w:val="002928FB"/>
    <w:rsid w:val="002934CC"/>
    <w:rsid w:val="002941A5"/>
    <w:rsid w:val="0029443B"/>
    <w:rsid w:val="00295450"/>
    <w:rsid w:val="00295582"/>
    <w:rsid w:val="00295A56"/>
    <w:rsid w:val="00295B13"/>
    <w:rsid w:val="0029646A"/>
    <w:rsid w:val="00296AD4"/>
    <w:rsid w:val="0029721F"/>
    <w:rsid w:val="002972C2"/>
    <w:rsid w:val="002973B4"/>
    <w:rsid w:val="0029766E"/>
    <w:rsid w:val="00297DEF"/>
    <w:rsid w:val="00297E0B"/>
    <w:rsid w:val="00297F4A"/>
    <w:rsid w:val="002A0276"/>
    <w:rsid w:val="002A08CE"/>
    <w:rsid w:val="002A1404"/>
    <w:rsid w:val="002A15D1"/>
    <w:rsid w:val="002A1D97"/>
    <w:rsid w:val="002A211B"/>
    <w:rsid w:val="002A23AF"/>
    <w:rsid w:val="002A274C"/>
    <w:rsid w:val="002A2B98"/>
    <w:rsid w:val="002A30D2"/>
    <w:rsid w:val="002A3430"/>
    <w:rsid w:val="002A3768"/>
    <w:rsid w:val="002A47AB"/>
    <w:rsid w:val="002A49DF"/>
    <w:rsid w:val="002A564F"/>
    <w:rsid w:val="002A5CB1"/>
    <w:rsid w:val="002A5FA9"/>
    <w:rsid w:val="002A6005"/>
    <w:rsid w:val="002A6251"/>
    <w:rsid w:val="002A65D9"/>
    <w:rsid w:val="002A6C6C"/>
    <w:rsid w:val="002A6FA3"/>
    <w:rsid w:val="002A7829"/>
    <w:rsid w:val="002A7F13"/>
    <w:rsid w:val="002B00AA"/>
    <w:rsid w:val="002B00C1"/>
    <w:rsid w:val="002B0461"/>
    <w:rsid w:val="002B0613"/>
    <w:rsid w:val="002B0671"/>
    <w:rsid w:val="002B15C4"/>
    <w:rsid w:val="002B1776"/>
    <w:rsid w:val="002B17B1"/>
    <w:rsid w:val="002B1C63"/>
    <w:rsid w:val="002B1DEF"/>
    <w:rsid w:val="002B2100"/>
    <w:rsid w:val="002B24F4"/>
    <w:rsid w:val="002B2DF8"/>
    <w:rsid w:val="002B3162"/>
    <w:rsid w:val="002B3737"/>
    <w:rsid w:val="002B384B"/>
    <w:rsid w:val="002B3C94"/>
    <w:rsid w:val="002B3CE0"/>
    <w:rsid w:val="002B3DB5"/>
    <w:rsid w:val="002B3F93"/>
    <w:rsid w:val="002B5453"/>
    <w:rsid w:val="002B57B3"/>
    <w:rsid w:val="002B5DD6"/>
    <w:rsid w:val="002B665E"/>
    <w:rsid w:val="002B6933"/>
    <w:rsid w:val="002B6B4D"/>
    <w:rsid w:val="002B7337"/>
    <w:rsid w:val="002B7406"/>
    <w:rsid w:val="002B744A"/>
    <w:rsid w:val="002B7565"/>
    <w:rsid w:val="002B7774"/>
    <w:rsid w:val="002B7B92"/>
    <w:rsid w:val="002C036A"/>
    <w:rsid w:val="002C04F9"/>
    <w:rsid w:val="002C0E65"/>
    <w:rsid w:val="002C109E"/>
    <w:rsid w:val="002C2BC7"/>
    <w:rsid w:val="002C378F"/>
    <w:rsid w:val="002C4957"/>
    <w:rsid w:val="002C4BEA"/>
    <w:rsid w:val="002C4E43"/>
    <w:rsid w:val="002C4E8A"/>
    <w:rsid w:val="002C4F48"/>
    <w:rsid w:val="002C6301"/>
    <w:rsid w:val="002C6EEC"/>
    <w:rsid w:val="002C6F0D"/>
    <w:rsid w:val="002D0117"/>
    <w:rsid w:val="002D0725"/>
    <w:rsid w:val="002D07FE"/>
    <w:rsid w:val="002D1180"/>
    <w:rsid w:val="002D1554"/>
    <w:rsid w:val="002D1817"/>
    <w:rsid w:val="002D1F17"/>
    <w:rsid w:val="002D2173"/>
    <w:rsid w:val="002D252D"/>
    <w:rsid w:val="002D273D"/>
    <w:rsid w:val="002D27DF"/>
    <w:rsid w:val="002D2B3B"/>
    <w:rsid w:val="002D2BA7"/>
    <w:rsid w:val="002D3360"/>
    <w:rsid w:val="002D3936"/>
    <w:rsid w:val="002D3C50"/>
    <w:rsid w:val="002D4358"/>
    <w:rsid w:val="002D4EED"/>
    <w:rsid w:val="002D608F"/>
    <w:rsid w:val="002D63E8"/>
    <w:rsid w:val="002D64E7"/>
    <w:rsid w:val="002D6C62"/>
    <w:rsid w:val="002D759D"/>
    <w:rsid w:val="002DC5B7"/>
    <w:rsid w:val="002E0C90"/>
    <w:rsid w:val="002E0CD9"/>
    <w:rsid w:val="002E17DD"/>
    <w:rsid w:val="002E19B1"/>
    <w:rsid w:val="002E1AD9"/>
    <w:rsid w:val="002E23CE"/>
    <w:rsid w:val="002E258C"/>
    <w:rsid w:val="002E4264"/>
    <w:rsid w:val="002E50BF"/>
    <w:rsid w:val="002E536E"/>
    <w:rsid w:val="002E53B9"/>
    <w:rsid w:val="002E59C7"/>
    <w:rsid w:val="002E5D06"/>
    <w:rsid w:val="002E60B5"/>
    <w:rsid w:val="002E73D5"/>
    <w:rsid w:val="002E7963"/>
    <w:rsid w:val="002E7CAD"/>
    <w:rsid w:val="002F0C6F"/>
    <w:rsid w:val="002F0D00"/>
    <w:rsid w:val="002F117A"/>
    <w:rsid w:val="002F1F44"/>
    <w:rsid w:val="002F21E4"/>
    <w:rsid w:val="002F39DC"/>
    <w:rsid w:val="002F3FD4"/>
    <w:rsid w:val="002F41F7"/>
    <w:rsid w:val="002F464D"/>
    <w:rsid w:val="002F4D05"/>
    <w:rsid w:val="002F54E3"/>
    <w:rsid w:val="002F56FF"/>
    <w:rsid w:val="002F5B64"/>
    <w:rsid w:val="002F5ECF"/>
    <w:rsid w:val="002F5FBE"/>
    <w:rsid w:val="002F69FA"/>
    <w:rsid w:val="002F796A"/>
    <w:rsid w:val="0030000D"/>
    <w:rsid w:val="00300E98"/>
    <w:rsid w:val="003014F0"/>
    <w:rsid w:val="003015C2"/>
    <w:rsid w:val="003017D9"/>
    <w:rsid w:val="00301869"/>
    <w:rsid w:val="00301A3F"/>
    <w:rsid w:val="00302410"/>
    <w:rsid w:val="00302AB4"/>
    <w:rsid w:val="00302FD1"/>
    <w:rsid w:val="003038AD"/>
    <w:rsid w:val="003048D3"/>
    <w:rsid w:val="00304E2A"/>
    <w:rsid w:val="0030500E"/>
    <w:rsid w:val="00305215"/>
    <w:rsid w:val="0030536D"/>
    <w:rsid w:val="00305629"/>
    <w:rsid w:val="00306BFF"/>
    <w:rsid w:val="00307337"/>
    <w:rsid w:val="0030759F"/>
    <w:rsid w:val="00307A0F"/>
    <w:rsid w:val="00307B05"/>
    <w:rsid w:val="00307E39"/>
    <w:rsid w:val="00307F9E"/>
    <w:rsid w:val="0031018B"/>
    <w:rsid w:val="0031056C"/>
    <w:rsid w:val="00310669"/>
    <w:rsid w:val="003109B6"/>
    <w:rsid w:val="00310B65"/>
    <w:rsid w:val="00310BA7"/>
    <w:rsid w:val="00311724"/>
    <w:rsid w:val="00311D24"/>
    <w:rsid w:val="00311D6F"/>
    <w:rsid w:val="0031272D"/>
    <w:rsid w:val="00312DCC"/>
    <w:rsid w:val="003137A1"/>
    <w:rsid w:val="00313DEA"/>
    <w:rsid w:val="003143D9"/>
    <w:rsid w:val="003148EA"/>
    <w:rsid w:val="003148F0"/>
    <w:rsid w:val="00314C61"/>
    <w:rsid w:val="00314FAD"/>
    <w:rsid w:val="003150E6"/>
    <w:rsid w:val="0031579B"/>
    <w:rsid w:val="00315B5F"/>
    <w:rsid w:val="003168F8"/>
    <w:rsid w:val="00316C04"/>
    <w:rsid w:val="00316FF9"/>
    <w:rsid w:val="003170B3"/>
    <w:rsid w:val="0031710E"/>
    <w:rsid w:val="003171E8"/>
    <w:rsid w:val="003172C1"/>
    <w:rsid w:val="003174BE"/>
    <w:rsid w:val="00317546"/>
    <w:rsid w:val="003202FA"/>
    <w:rsid w:val="0032059A"/>
    <w:rsid w:val="00320AEC"/>
    <w:rsid w:val="00321297"/>
    <w:rsid w:val="00321630"/>
    <w:rsid w:val="00321BBE"/>
    <w:rsid w:val="00322FDB"/>
    <w:rsid w:val="003249EB"/>
    <w:rsid w:val="00324D1A"/>
    <w:rsid w:val="00324EEE"/>
    <w:rsid w:val="00325165"/>
    <w:rsid w:val="00326357"/>
    <w:rsid w:val="00326695"/>
    <w:rsid w:val="00326858"/>
    <w:rsid w:val="00326918"/>
    <w:rsid w:val="00326D49"/>
    <w:rsid w:val="003271F3"/>
    <w:rsid w:val="00327B8E"/>
    <w:rsid w:val="00327D47"/>
    <w:rsid w:val="0033001A"/>
    <w:rsid w:val="0033026B"/>
    <w:rsid w:val="00330C34"/>
    <w:rsid w:val="00330F5B"/>
    <w:rsid w:val="00331813"/>
    <w:rsid w:val="003318AD"/>
    <w:rsid w:val="0033213D"/>
    <w:rsid w:val="00332DC0"/>
    <w:rsid w:val="00333385"/>
    <w:rsid w:val="0033345C"/>
    <w:rsid w:val="00334168"/>
    <w:rsid w:val="003345E8"/>
    <w:rsid w:val="00334823"/>
    <w:rsid w:val="00334E2F"/>
    <w:rsid w:val="0033507B"/>
    <w:rsid w:val="003350F4"/>
    <w:rsid w:val="003354EA"/>
    <w:rsid w:val="00335508"/>
    <w:rsid w:val="003358D0"/>
    <w:rsid w:val="00335B77"/>
    <w:rsid w:val="00335B8D"/>
    <w:rsid w:val="00336470"/>
    <w:rsid w:val="00336855"/>
    <w:rsid w:val="00336B70"/>
    <w:rsid w:val="00336B9A"/>
    <w:rsid w:val="00336D91"/>
    <w:rsid w:val="003375D7"/>
    <w:rsid w:val="0033781D"/>
    <w:rsid w:val="00340214"/>
    <w:rsid w:val="003404B2"/>
    <w:rsid w:val="00340B37"/>
    <w:rsid w:val="00340CAF"/>
    <w:rsid w:val="00340EF3"/>
    <w:rsid w:val="003418E8"/>
    <w:rsid w:val="00341974"/>
    <w:rsid w:val="00341B14"/>
    <w:rsid w:val="0034239E"/>
    <w:rsid w:val="00343119"/>
    <w:rsid w:val="003435FE"/>
    <w:rsid w:val="00343AC9"/>
    <w:rsid w:val="00343C7B"/>
    <w:rsid w:val="003443F9"/>
    <w:rsid w:val="00344C4B"/>
    <w:rsid w:val="003451FD"/>
    <w:rsid w:val="003457C3"/>
    <w:rsid w:val="00345895"/>
    <w:rsid w:val="00345D9C"/>
    <w:rsid w:val="00346069"/>
    <w:rsid w:val="0034671F"/>
    <w:rsid w:val="003467EF"/>
    <w:rsid w:val="00346816"/>
    <w:rsid w:val="00346B13"/>
    <w:rsid w:val="00346E31"/>
    <w:rsid w:val="00347558"/>
    <w:rsid w:val="003475FC"/>
    <w:rsid w:val="0034779C"/>
    <w:rsid w:val="00347BA3"/>
    <w:rsid w:val="00347D8B"/>
    <w:rsid w:val="00347E8E"/>
    <w:rsid w:val="00347E95"/>
    <w:rsid w:val="0035039D"/>
    <w:rsid w:val="00350597"/>
    <w:rsid w:val="00350F73"/>
    <w:rsid w:val="0035145D"/>
    <w:rsid w:val="00351677"/>
    <w:rsid w:val="00351E5D"/>
    <w:rsid w:val="0035245F"/>
    <w:rsid w:val="003525FF"/>
    <w:rsid w:val="003527A5"/>
    <w:rsid w:val="00352842"/>
    <w:rsid w:val="00352986"/>
    <w:rsid w:val="003534A3"/>
    <w:rsid w:val="00353812"/>
    <w:rsid w:val="00353CC1"/>
    <w:rsid w:val="0035595D"/>
    <w:rsid w:val="00355E67"/>
    <w:rsid w:val="00356088"/>
    <w:rsid w:val="00356198"/>
    <w:rsid w:val="003567B3"/>
    <w:rsid w:val="00356ADE"/>
    <w:rsid w:val="00356F55"/>
    <w:rsid w:val="003571CC"/>
    <w:rsid w:val="003573A9"/>
    <w:rsid w:val="00357487"/>
    <w:rsid w:val="00357F65"/>
    <w:rsid w:val="003604D6"/>
    <w:rsid w:val="00360A41"/>
    <w:rsid w:val="00360D71"/>
    <w:rsid w:val="003612C9"/>
    <w:rsid w:val="00361316"/>
    <w:rsid w:val="00361512"/>
    <w:rsid w:val="0036155E"/>
    <w:rsid w:val="003620EA"/>
    <w:rsid w:val="003625ED"/>
    <w:rsid w:val="00362AE0"/>
    <w:rsid w:val="0036306B"/>
    <w:rsid w:val="00363077"/>
    <w:rsid w:val="00363D80"/>
    <w:rsid w:val="00364114"/>
    <w:rsid w:val="003642FF"/>
    <w:rsid w:val="00364B1C"/>
    <w:rsid w:val="00365163"/>
    <w:rsid w:val="00365516"/>
    <w:rsid w:val="0036576B"/>
    <w:rsid w:val="003660B7"/>
    <w:rsid w:val="0036642B"/>
    <w:rsid w:val="003667B7"/>
    <w:rsid w:val="00366B3D"/>
    <w:rsid w:val="00366E81"/>
    <w:rsid w:val="00370466"/>
    <w:rsid w:val="0037078C"/>
    <w:rsid w:val="0037082E"/>
    <w:rsid w:val="00370910"/>
    <w:rsid w:val="00370F27"/>
    <w:rsid w:val="00370FDA"/>
    <w:rsid w:val="003713EC"/>
    <w:rsid w:val="003718CB"/>
    <w:rsid w:val="00371AC7"/>
    <w:rsid w:val="0037225F"/>
    <w:rsid w:val="00372314"/>
    <w:rsid w:val="00372C12"/>
    <w:rsid w:val="00372F97"/>
    <w:rsid w:val="003733E3"/>
    <w:rsid w:val="00373977"/>
    <w:rsid w:val="00373B12"/>
    <w:rsid w:val="003742D9"/>
    <w:rsid w:val="00374387"/>
    <w:rsid w:val="00374393"/>
    <w:rsid w:val="003745DF"/>
    <w:rsid w:val="003746BF"/>
    <w:rsid w:val="00374A3A"/>
    <w:rsid w:val="003759FF"/>
    <w:rsid w:val="003761A2"/>
    <w:rsid w:val="003762FF"/>
    <w:rsid w:val="003763F4"/>
    <w:rsid w:val="00376818"/>
    <w:rsid w:val="00376C1A"/>
    <w:rsid w:val="00376D14"/>
    <w:rsid w:val="00377FE1"/>
    <w:rsid w:val="00380163"/>
    <w:rsid w:val="003803B3"/>
    <w:rsid w:val="00380ADA"/>
    <w:rsid w:val="00380C55"/>
    <w:rsid w:val="00380CFC"/>
    <w:rsid w:val="00380E86"/>
    <w:rsid w:val="00381D42"/>
    <w:rsid w:val="00382050"/>
    <w:rsid w:val="00382939"/>
    <w:rsid w:val="003829C6"/>
    <w:rsid w:val="00382BAE"/>
    <w:rsid w:val="00382D69"/>
    <w:rsid w:val="00383034"/>
    <w:rsid w:val="003833A9"/>
    <w:rsid w:val="003849D3"/>
    <w:rsid w:val="00384A07"/>
    <w:rsid w:val="00384C36"/>
    <w:rsid w:val="00386750"/>
    <w:rsid w:val="0038708C"/>
    <w:rsid w:val="00387562"/>
    <w:rsid w:val="003877E2"/>
    <w:rsid w:val="0039070E"/>
    <w:rsid w:val="003907B3"/>
    <w:rsid w:val="003908B5"/>
    <w:rsid w:val="00390D38"/>
    <w:rsid w:val="00390F96"/>
    <w:rsid w:val="00391118"/>
    <w:rsid w:val="00391376"/>
    <w:rsid w:val="00391A0F"/>
    <w:rsid w:val="00391FD9"/>
    <w:rsid w:val="003923E3"/>
    <w:rsid w:val="00392674"/>
    <w:rsid w:val="003927D3"/>
    <w:rsid w:val="00392AF9"/>
    <w:rsid w:val="00392E1F"/>
    <w:rsid w:val="0039433B"/>
    <w:rsid w:val="00394450"/>
    <w:rsid w:val="00394AA9"/>
    <w:rsid w:val="00394FE8"/>
    <w:rsid w:val="003953EA"/>
    <w:rsid w:val="00395F47"/>
    <w:rsid w:val="00396180"/>
    <w:rsid w:val="0039632E"/>
    <w:rsid w:val="00396587"/>
    <w:rsid w:val="00396B94"/>
    <w:rsid w:val="003970E1"/>
    <w:rsid w:val="00397129"/>
    <w:rsid w:val="003971AC"/>
    <w:rsid w:val="003976EB"/>
    <w:rsid w:val="00397F00"/>
    <w:rsid w:val="003A02CD"/>
    <w:rsid w:val="003A03E2"/>
    <w:rsid w:val="003A0A4B"/>
    <w:rsid w:val="003A0E4C"/>
    <w:rsid w:val="003A0F8D"/>
    <w:rsid w:val="003A1574"/>
    <w:rsid w:val="003A16B6"/>
    <w:rsid w:val="003A19B2"/>
    <w:rsid w:val="003A1BF2"/>
    <w:rsid w:val="003A297D"/>
    <w:rsid w:val="003A29A3"/>
    <w:rsid w:val="003A2AB2"/>
    <w:rsid w:val="003A301F"/>
    <w:rsid w:val="003A327E"/>
    <w:rsid w:val="003A341E"/>
    <w:rsid w:val="003A3478"/>
    <w:rsid w:val="003A35B5"/>
    <w:rsid w:val="003A38D3"/>
    <w:rsid w:val="003A3F13"/>
    <w:rsid w:val="003A3F92"/>
    <w:rsid w:val="003A46C5"/>
    <w:rsid w:val="003A4D88"/>
    <w:rsid w:val="003A5D26"/>
    <w:rsid w:val="003A5DFD"/>
    <w:rsid w:val="003A5F6D"/>
    <w:rsid w:val="003A6235"/>
    <w:rsid w:val="003A6E01"/>
    <w:rsid w:val="003A7080"/>
    <w:rsid w:val="003A729F"/>
    <w:rsid w:val="003A748E"/>
    <w:rsid w:val="003A7CA3"/>
    <w:rsid w:val="003B0562"/>
    <w:rsid w:val="003B1273"/>
    <w:rsid w:val="003B1F36"/>
    <w:rsid w:val="003B284E"/>
    <w:rsid w:val="003B2ADC"/>
    <w:rsid w:val="003B2C56"/>
    <w:rsid w:val="003B2CFC"/>
    <w:rsid w:val="003B2DD1"/>
    <w:rsid w:val="003B2E96"/>
    <w:rsid w:val="003B32C7"/>
    <w:rsid w:val="003B340D"/>
    <w:rsid w:val="003B3587"/>
    <w:rsid w:val="003B372E"/>
    <w:rsid w:val="003B3954"/>
    <w:rsid w:val="003B39F1"/>
    <w:rsid w:val="003B3A7C"/>
    <w:rsid w:val="003B3FD4"/>
    <w:rsid w:val="003B4743"/>
    <w:rsid w:val="003B49BB"/>
    <w:rsid w:val="003B4DCE"/>
    <w:rsid w:val="003B4E59"/>
    <w:rsid w:val="003B4E87"/>
    <w:rsid w:val="003B5BC6"/>
    <w:rsid w:val="003B65DE"/>
    <w:rsid w:val="003B6DFA"/>
    <w:rsid w:val="003B6F2D"/>
    <w:rsid w:val="003B71B7"/>
    <w:rsid w:val="003B7D18"/>
    <w:rsid w:val="003C095B"/>
    <w:rsid w:val="003C101B"/>
    <w:rsid w:val="003C137B"/>
    <w:rsid w:val="003C15C0"/>
    <w:rsid w:val="003C19F2"/>
    <w:rsid w:val="003C1BC5"/>
    <w:rsid w:val="003C21FE"/>
    <w:rsid w:val="003C2830"/>
    <w:rsid w:val="003C291E"/>
    <w:rsid w:val="003C2A7B"/>
    <w:rsid w:val="003C2B1A"/>
    <w:rsid w:val="003C2B5F"/>
    <w:rsid w:val="003C3128"/>
    <w:rsid w:val="003C3135"/>
    <w:rsid w:val="003C32EE"/>
    <w:rsid w:val="003C341F"/>
    <w:rsid w:val="003C385A"/>
    <w:rsid w:val="003C388E"/>
    <w:rsid w:val="003C4132"/>
    <w:rsid w:val="003C4554"/>
    <w:rsid w:val="003C4C33"/>
    <w:rsid w:val="003C54C2"/>
    <w:rsid w:val="003C5621"/>
    <w:rsid w:val="003C5BA1"/>
    <w:rsid w:val="003C5D70"/>
    <w:rsid w:val="003C5F15"/>
    <w:rsid w:val="003C6649"/>
    <w:rsid w:val="003C7A38"/>
    <w:rsid w:val="003C7A55"/>
    <w:rsid w:val="003C7EAA"/>
    <w:rsid w:val="003C7F78"/>
    <w:rsid w:val="003C7FC5"/>
    <w:rsid w:val="003D01E9"/>
    <w:rsid w:val="003D0991"/>
    <w:rsid w:val="003D0E99"/>
    <w:rsid w:val="003D1328"/>
    <w:rsid w:val="003D173C"/>
    <w:rsid w:val="003D1939"/>
    <w:rsid w:val="003D1965"/>
    <w:rsid w:val="003D1E8D"/>
    <w:rsid w:val="003D207A"/>
    <w:rsid w:val="003D23BB"/>
    <w:rsid w:val="003D23E2"/>
    <w:rsid w:val="003D25B6"/>
    <w:rsid w:val="003D28F4"/>
    <w:rsid w:val="003D2B37"/>
    <w:rsid w:val="003D2C2E"/>
    <w:rsid w:val="003D35BE"/>
    <w:rsid w:val="003D36B0"/>
    <w:rsid w:val="003D4246"/>
    <w:rsid w:val="003D4976"/>
    <w:rsid w:val="003D4F0F"/>
    <w:rsid w:val="003D5122"/>
    <w:rsid w:val="003D6105"/>
    <w:rsid w:val="003D65AD"/>
    <w:rsid w:val="003D67DC"/>
    <w:rsid w:val="003D739F"/>
    <w:rsid w:val="003D7663"/>
    <w:rsid w:val="003D7AB8"/>
    <w:rsid w:val="003D7CAB"/>
    <w:rsid w:val="003E06A1"/>
    <w:rsid w:val="003E1551"/>
    <w:rsid w:val="003E16A1"/>
    <w:rsid w:val="003E1B27"/>
    <w:rsid w:val="003E2281"/>
    <w:rsid w:val="003E2AB0"/>
    <w:rsid w:val="003E389F"/>
    <w:rsid w:val="003E3A87"/>
    <w:rsid w:val="003E3AB0"/>
    <w:rsid w:val="003E3D17"/>
    <w:rsid w:val="003E416A"/>
    <w:rsid w:val="003E56C0"/>
    <w:rsid w:val="003E5A10"/>
    <w:rsid w:val="003E5DC5"/>
    <w:rsid w:val="003E5EB3"/>
    <w:rsid w:val="003E63EC"/>
    <w:rsid w:val="003E64FE"/>
    <w:rsid w:val="003E6640"/>
    <w:rsid w:val="003E66D0"/>
    <w:rsid w:val="003E6D16"/>
    <w:rsid w:val="003E71D3"/>
    <w:rsid w:val="003E7780"/>
    <w:rsid w:val="003E7C10"/>
    <w:rsid w:val="003E7E5B"/>
    <w:rsid w:val="003F07E5"/>
    <w:rsid w:val="003F0A8B"/>
    <w:rsid w:val="003F0B68"/>
    <w:rsid w:val="003F1724"/>
    <w:rsid w:val="003F1D96"/>
    <w:rsid w:val="003F29D3"/>
    <w:rsid w:val="003F2D92"/>
    <w:rsid w:val="003F3327"/>
    <w:rsid w:val="003F33CC"/>
    <w:rsid w:val="003F3BEA"/>
    <w:rsid w:val="003F40FE"/>
    <w:rsid w:val="003F4129"/>
    <w:rsid w:val="003F44E2"/>
    <w:rsid w:val="003F487D"/>
    <w:rsid w:val="003F4B00"/>
    <w:rsid w:val="003F504A"/>
    <w:rsid w:val="003F55EC"/>
    <w:rsid w:val="003F5AB9"/>
    <w:rsid w:val="003F5C27"/>
    <w:rsid w:val="003F5E1D"/>
    <w:rsid w:val="003F5EEA"/>
    <w:rsid w:val="003F5FFC"/>
    <w:rsid w:val="003F66AB"/>
    <w:rsid w:val="003F6D11"/>
    <w:rsid w:val="003F779C"/>
    <w:rsid w:val="00401608"/>
    <w:rsid w:val="004016B0"/>
    <w:rsid w:val="00401A22"/>
    <w:rsid w:val="00401B1F"/>
    <w:rsid w:val="00401F55"/>
    <w:rsid w:val="00402EE3"/>
    <w:rsid w:val="00402FF5"/>
    <w:rsid w:val="004031F8"/>
    <w:rsid w:val="00403643"/>
    <w:rsid w:val="00403D85"/>
    <w:rsid w:val="004041EC"/>
    <w:rsid w:val="00404FAC"/>
    <w:rsid w:val="004051BE"/>
    <w:rsid w:val="004053A8"/>
    <w:rsid w:val="004054DE"/>
    <w:rsid w:val="004057B9"/>
    <w:rsid w:val="0040612D"/>
    <w:rsid w:val="004061BE"/>
    <w:rsid w:val="004068B2"/>
    <w:rsid w:val="004074FD"/>
    <w:rsid w:val="00407CD9"/>
    <w:rsid w:val="00407FD3"/>
    <w:rsid w:val="0041070A"/>
    <w:rsid w:val="004107AF"/>
    <w:rsid w:val="00410AFF"/>
    <w:rsid w:val="00410CE6"/>
    <w:rsid w:val="0041174C"/>
    <w:rsid w:val="0041176C"/>
    <w:rsid w:val="004117FD"/>
    <w:rsid w:val="004124D8"/>
    <w:rsid w:val="004125BE"/>
    <w:rsid w:val="004127CE"/>
    <w:rsid w:val="00412CAF"/>
    <w:rsid w:val="00413551"/>
    <w:rsid w:val="00413E91"/>
    <w:rsid w:val="0041439F"/>
    <w:rsid w:val="00414F96"/>
    <w:rsid w:val="00415014"/>
    <w:rsid w:val="00415249"/>
    <w:rsid w:val="004152DF"/>
    <w:rsid w:val="00415685"/>
    <w:rsid w:val="0041683C"/>
    <w:rsid w:val="00416846"/>
    <w:rsid w:val="00417C05"/>
    <w:rsid w:val="00417C0D"/>
    <w:rsid w:val="00420086"/>
    <w:rsid w:val="00421946"/>
    <w:rsid w:val="004219F1"/>
    <w:rsid w:val="00421AB1"/>
    <w:rsid w:val="00421FBD"/>
    <w:rsid w:val="00422264"/>
    <w:rsid w:val="00422D1C"/>
    <w:rsid w:val="00422DF3"/>
    <w:rsid w:val="004237BA"/>
    <w:rsid w:val="00423964"/>
    <w:rsid w:val="00423E26"/>
    <w:rsid w:val="004242DD"/>
    <w:rsid w:val="00424475"/>
    <w:rsid w:val="00424670"/>
    <w:rsid w:val="00424710"/>
    <w:rsid w:val="00424B3F"/>
    <w:rsid w:val="00424DFE"/>
    <w:rsid w:val="0042669D"/>
    <w:rsid w:val="00426C90"/>
    <w:rsid w:val="00426D77"/>
    <w:rsid w:val="00427706"/>
    <w:rsid w:val="0042785E"/>
    <w:rsid w:val="00427BE7"/>
    <w:rsid w:val="00427ED3"/>
    <w:rsid w:val="0043025D"/>
    <w:rsid w:val="0043045D"/>
    <w:rsid w:val="004306C9"/>
    <w:rsid w:val="004311EC"/>
    <w:rsid w:val="004314EB"/>
    <w:rsid w:val="00431E91"/>
    <w:rsid w:val="004324C3"/>
    <w:rsid w:val="004325B5"/>
    <w:rsid w:val="004328BD"/>
    <w:rsid w:val="00432BBC"/>
    <w:rsid w:val="00432C04"/>
    <w:rsid w:val="0043330C"/>
    <w:rsid w:val="0043333D"/>
    <w:rsid w:val="00433573"/>
    <w:rsid w:val="00433617"/>
    <w:rsid w:val="00434102"/>
    <w:rsid w:val="004345CD"/>
    <w:rsid w:val="00435134"/>
    <w:rsid w:val="004352D5"/>
    <w:rsid w:val="00435804"/>
    <w:rsid w:val="00435C80"/>
    <w:rsid w:val="00435DB6"/>
    <w:rsid w:val="00436209"/>
    <w:rsid w:val="004368CB"/>
    <w:rsid w:val="0043736B"/>
    <w:rsid w:val="00437CD5"/>
    <w:rsid w:val="00437D45"/>
    <w:rsid w:val="00437D5B"/>
    <w:rsid w:val="0044062A"/>
    <w:rsid w:val="004408FD"/>
    <w:rsid w:val="00440C2E"/>
    <w:rsid w:val="00441026"/>
    <w:rsid w:val="0044198A"/>
    <w:rsid w:val="00441C1C"/>
    <w:rsid w:val="00441DE5"/>
    <w:rsid w:val="00441FC6"/>
    <w:rsid w:val="004422F2"/>
    <w:rsid w:val="0044328D"/>
    <w:rsid w:val="00444124"/>
    <w:rsid w:val="004448EB"/>
    <w:rsid w:val="00444AB8"/>
    <w:rsid w:val="00445056"/>
    <w:rsid w:val="00445479"/>
    <w:rsid w:val="00445B37"/>
    <w:rsid w:val="00445D11"/>
    <w:rsid w:val="00445DD1"/>
    <w:rsid w:val="00445FD2"/>
    <w:rsid w:val="004467FB"/>
    <w:rsid w:val="00446A28"/>
    <w:rsid w:val="00447400"/>
    <w:rsid w:val="00447B5F"/>
    <w:rsid w:val="0045028C"/>
    <w:rsid w:val="0045035F"/>
    <w:rsid w:val="0045107A"/>
    <w:rsid w:val="00451C45"/>
    <w:rsid w:val="00452380"/>
    <w:rsid w:val="00452CEB"/>
    <w:rsid w:val="00452D2E"/>
    <w:rsid w:val="0045383F"/>
    <w:rsid w:val="00453ACB"/>
    <w:rsid w:val="00453F5E"/>
    <w:rsid w:val="004540A7"/>
    <w:rsid w:val="0045455E"/>
    <w:rsid w:val="00454815"/>
    <w:rsid w:val="0045489C"/>
    <w:rsid w:val="0045493A"/>
    <w:rsid w:val="00454B31"/>
    <w:rsid w:val="00454FBE"/>
    <w:rsid w:val="00455080"/>
    <w:rsid w:val="00455662"/>
    <w:rsid w:val="004566A3"/>
    <w:rsid w:val="00456709"/>
    <w:rsid w:val="004567F2"/>
    <w:rsid w:val="00456C32"/>
    <w:rsid w:val="00457163"/>
    <w:rsid w:val="0045726B"/>
    <w:rsid w:val="004576AB"/>
    <w:rsid w:val="004604F6"/>
    <w:rsid w:val="004606D0"/>
    <w:rsid w:val="004608E0"/>
    <w:rsid w:val="00461298"/>
    <w:rsid w:val="0046135B"/>
    <w:rsid w:val="004615C9"/>
    <w:rsid w:val="00461AE5"/>
    <w:rsid w:val="0046226B"/>
    <w:rsid w:val="00462B39"/>
    <w:rsid w:val="00462C43"/>
    <w:rsid w:val="00462F6C"/>
    <w:rsid w:val="004637BA"/>
    <w:rsid w:val="00463990"/>
    <w:rsid w:val="00463DBC"/>
    <w:rsid w:val="00464120"/>
    <w:rsid w:val="00464562"/>
    <w:rsid w:val="00464DA8"/>
    <w:rsid w:val="00465769"/>
    <w:rsid w:val="00465915"/>
    <w:rsid w:val="00465AE8"/>
    <w:rsid w:val="00465BE8"/>
    <w:rsid w:val="00465DD0"/>
    <w:rsid w:val="004669C8"/>
    <w:rsid w:val="00466B9B"/>
    <w:rsid w:val="00466BF7"/>
    <w:rsid w:val="00467065"/>
    <w:rsid w:val="004672D7"/>
    <w:rsid w:val="004678DD"/>
    <w:rsid w:val="00470306"/>
    <w:rsid w:val="00471397"/>
    <w:rsid w:val="00471938"/>
    <w:rsid w:val="00471BBB"/>
    <w:rsid w:val="00472279"/>
    <w:rsid w:val="00472CFD"/>
    <w:rsid w:val="00472D30"/>
    <w:rsid w:val="00472FA7"/>
    <w:rsid w:val="00473142"/>
    <w:rsid w:val="0047343B"/>
    <w:rsid w:val="00473790"/>
    <w:rsid w:val="0047444A"/>
    <w:rsid w:val="004745CB"/>
    <w:rsid w:val="00474B26"/>
    <w:rsid w:val="0047500D"/>
    <w:rsid w:val="00475374"/>
    <w:rsid w:val="004753FF"/>
    <w:rsid w:val="0047550B"/>
    <w:rsid w:val="0047569F"/>
    <w:rsid w:val="00475A08"/>
    <w:rsid w:val="00475C39"/>
    <w:rsid w:val="00475C79"/>
    <w:rsid w:val="00475EAE"/>
    <w:rsid w:val="004762C5"/>
    <w:rsid w:val="004770D3"/>
    <w:rsid w:val="00477A28"/>
    <w:rsid w:val="004803EC"/>
    <w:rsid w:val="004807F6"/>
    <w:rsid w:val="004808BC"/>
    <w:rsid w:val="0048105E"/>
    <w:rsid w:val="0048128A"/>
    <w:rsid w:val="0048143A"/>
    <w:rsid w:val="004819E4"/>
    <w:rsid w:val="00481EBD"/>
    <w:rsid w:val="00481ECF"/>
    <w:rsid w:val="0048360C"/>
    <w:rsid w:val="00483935"/>
    <w:rsid w:val="00483B3F"/>
    <w:rsid w:val="00484475"/>
    <w:rsid w:val="0048474E"/>
    <w:rsid w:val="00484942"/>
    <w:rsid w:val="004851F5"/>
    <w:rsid w:val="004853C1"/>
    <w:rsid w:val="0048543C"/>
    <w:rsid w:val="004858EA"/>
    <w:rsid w:val="00485A0B"/>
    <w:rsid w:val="00485C78"/>
    <w:rsid w:val="0048614C"/>
    <w:rsid w:val="004873B5"/>
    <w:rsid w:val="00491CD2"/>
    <w:rsid w:val="0049206C"/>
    <w:rsid w:val="004922E7"/>
    <w:rsid w:val="00492AD5"/>
    <w:rsid w:val="0049353D"/>
    <w:rsid w:val="00493A87"/>
    <w:rsid w:val="00493D93"/>
    <w:rsid w:val="00494575"/>
    <w:rsid w:val="00494600"/>
    <w:rsid w:val="00494CCB"/>
    <w:rsid w:val="0049571C"/>
    <w:rsid w:val="00495939"/>
    <w:rsid w:val="00495A65"/>
    <w:rsid w:val="00495D6C"/>
    <w:rsid w:val="0049611A"/>
    <w:rsid w:val="0049676B"/>
    <w:rsid w:val="004967B4"/>
    <w:rsid w:val="00496EF2"/>
    <w:rsid w:val="00497877"/>
    <w:rsid w:val="004978F4"/>
    <w:rsid w:val="004A003A"/>
    <w:rsid w:val="004A0497"/>
    <w:rsid w:val="004A04C8"/>
    <w:rsid w:val="004A0654"/>
    <w:rsid w:val="004A0B43"/>
    <w:rsid w:val="004A0B5F"/>
    <w:rsid w:val="004A0E41"/>
    <w:rsid w:val="004A1276"/>
    <w:rsid w:val="004A17E5"/>
    <w:rsid w:val="004A1D92"/>
    <w:rsid w:val="004A2C6D"/>
    <w:rsid w:val="004A2E1C"/>
    <w:rsid w:val="004A2E62"/>
    <w:rsid w:val="004A3537"/>
    <w:rsid w:val="004A49E3"/>
    <w:rsid w:val="004A5025"/>
    <w:rsid w:val="004A5692"/>
    <w:rsid w:val="004A59B0"/>
    <w:rsid w:val="004A5B63"/>
    <w:rsid w:val="004A60D0"/>
    <w:rsid w:val="004A663C"/>
    <w:rsid w:val="004A6FEF"/>
    <w:rsid w:val="004A718F"/>
    <w:rsid w:val="004A799A"/>
    <w:rsid w:val="004B01D2"/>
    <w:rsid w:val="004B0441"/>
    <w:rsid w:val="004B057A"/>
    <w:rsid w:val="004B0CAA"/>
    <w:rsid w:val="004B0CCE"/>
    <w:rsid w:val="004B0E31"/>
    <w:rsid w:val="004B0E4D"/>
    <w:rsid w:val="004B0EF6"/>
    <w:rsid w:val="004B18B1"/>
    <w:rsid w:val="004B1AD5"/>
    <w:rsid w:val="004B216A"/>
    <w:rsid w:val="004B2685"/>
    <w:rsid w:val="004B35CA"/>
    <w:rsid w:val="004B3AB5"/>
    <w:rsid w:val="004B3CD9"/>
    <w:rsid w:val="004B419D"/>
    <w:rsid w:val="004B48C5"/>
    <w:rsid w:val="004B4BB7"/>
    <w:rsid w:val="004B584E"/>
    <w:rsid w:val="004B5C11"/>
    <w:rsid w:val="004B5E3D"/>
    <w:rsid w:val="004B5E58"/>
    <w:rsid w:val="004B607B"/>
    <w:rsid w:val="004B6155"/>
    <w:rsid w:val="004B65EB"/>
    <w:rsid w:val="004B6624"/>
    <w:rsid w:val="004B6DC5"/>
    <w:rsid w:val="004B6E62"/>
    <w:rsid w:val="004B6EA5"/>
    <w:rsid w:val="004B7172"/>
    <w:rsid w:val="004B72A3"/>
    <w:rsid w:val="004C045A"/>
    <w:rsid w:val="004C049F"/>
    <w:rsid w:val="004C04E8"/>
    <w:rsid w:val="004C0926"/>
    <w:rsid w:val="004C0C2D"/>
    <w:rsid w:val="004C0F66"/>
    <w:rsid w:val="004C1380"/>
    <w:rsid w:val="004C146B"/>
    <w:rsid w:val="004C2288"/>
    <w:rsid w:val="004C2527"/>
    <w:rsid w:val="004C2BDF"/>
    <w:rsid w:val="004C305E"/>
    <w:rsid w:val="004C33A4"/>
    <w:rsid w:val="004C38C7"/>
    <w:rsid w:val="004C4110"/>
    <w:rsid w:val="004C45C7"/>
    <w:rsid w:val="004C45D4"/>
    <w:rsid w:val="004C468D"/>
    <w:rsid w:val="004C46E6"/>
    <w:rsid w:val="004C4CE8"/>
    <w:rsid w:val="004C4E0B"/>
    <w:rsid w:val="004C5631"/>
    <w:rsid w:val="004C59F7"/>
    <w:rsid w:val="004C5A84"/>
    <w:rsid w:val="004C6023"/>
    <w:rsid w:val="004C62DC"/>
    <w:rsid w:val="004C63C1"/>
    <w:rsid w:val="004C6544"/>
    <w:rsid w:val="004C77FA"/>
    <w:rsid w:val="004D00E2"/>
    <w:rsid w:val="004D0634"/>
    <w:rsid w:val="004D0D20"/>
    <w:rsid w:val="004D1298"/>
    <w:rsid w:val="004D1AF9"/>
    <w:rsid w:val="004D1C2B"/>
    <w:rsid w:val="004D23FC"/>
    <w:rsid w:val="004D24D3"/>
    <w:rsid w:val="004D2821"/>
    <w:rsid w:val="004D2D16"/>
    <w:rsid w:val="004D38EE"/>
    <w:rsid w:val="004D44D6"/>
    <w:rsid w:val="004D4797"/>
    <w:rsid w:val="004D48DE"/>
    <w:rsid w:val="004D4D44"/>
    <w:rsid w:val="004D533E"/>
    <w:rsid w:val="004D577F"/>
    <w:rsid w:val="004D5AFF"/>
    <w:rsid w:val="004D5B8D"/>
    <w:rsid w:val="004D646E"/>
    <w:rsid w:val="004D6D34"/>
    <w:rsid w:val="004D7268"/>
    <w:rsid w:val="004D7B98"/>
    <w:rsid w:val="004D7D46"/>
    <w:rsid w:val="004D7E12"/>
    <w:rsid w:val="004E0108"/>
    <w:rsid w:val="004E0997"/>
    <w:rsid w:val="004E09DA"/>
    <w:rsid w:val="004E0A94"/>
    <w:rsid w:val="004E1024"/>
    <w:rsid w:val="004E10FE"/>
    <w:rsid w:val="004E11EC"/>
    <w:rsid w:val="004E1419"/>
    <w:rsid w:val="004E16E0"/>
    <w:rsid w:val="004E2394"/>
    <w:rsid w:val="004E25DF"/>
    <w:rsid w:val="004E28B9"/>
    <w:rsid w:val="004E2A12"/>
    <w:rsid w:val="004E2A3F"/>
    <w:rsid w:val="004E2FD6"/>
    <w:rsid w:val="004E3FF3"/>
    <w:rsid w:val="004E44F7"/>
    <w:rsid w:val="004E5909"/>
    <w:rsid w:val="004E5B2A"/>
    <w:rsid w:val="004E5F52"/>
    <w:rsid w:val="004E6530"/>
    <w:rsid w:val="004E79E7"/>
    <w:rsid w:val="004F2696"/>
    <w:rsid w:val="004F2A7A"/>
    <w:rsid w:val="004F2B54"/>
    <w:rsid w:val="004F322D"/>
    <w:rsid w:val="004F33B1"/>
    <w:rsid w:val="004F38BF"/>
    <w:rsid w:val="004F3EFE"/>
    <w:rsid w:val="004F4117"/>
    <w:rsid w:val="004F47E9"/>
    <w:rsid w:val="004F4E7D"/>
    <w:rsid w:val="004F54DE"/>
    <w:rsid w:val="004F6161"/>
    <w:rsid w:val="004F62F3"/>
    <w:rsid w:val="004F6E42"/>
    <w:rsid w:val="004F745F"/>
    <w:rsid w:val="004F7851"/>
    <w:rsid w:val="004F795F"/>
    <w:rsid w:val="004F7D0B"/>
    <w:rsid w:val="004F7D9D"/>
    <w:rsid w:val="004F7DA0"/>
    <w:rsid w:val="00500199"/>
    <w:rsid w:val="005002F9"/>
    <w:rsid w:val="005005E1"/>
    <w:rsid w:val="00500D31"/>
    <w:rsid w:val="00500E04"/>
    <w:rsid w:val="0050108D"/>
    <w:rsid w:val="00501173"/>
    <w:rsid w:val="00501569"/>
    <w:rsid w:val="00501B83"/>
    <w:rsid w:val="0050239B"/>
    <w:rsid w:val="005024EC"/>
    <w:rsid w:val="00502618"/>
    <w:rsid w:val="00502D91"/>
    <w:rsid w:val="00502EE2"/>
    <w:rsid w:val="0050312B"/>
    <w:rsid w:val="00503875"/>
    <w:rsid w:val="00503E25"/>
    <w:rsid w:val="00504660"/>
    <w:rsid w:val="00504753"/>
    <w:rsid w:val="00504BE5"/>
    <w:rsid w:val="0050511C"/>
    <w:rsid w:val="0050517D"/>
    <w:rsid w:val="00505AAB"/>
    <w:rsid w:val="00505CE5"/>
    <w:rsid w:val="005060ED"/>
    <w:rsid w:val="00506211"/>
    <w:rsid w:val="0050672B"/>
    <w:rsid w:val="00506D15"/>
    <w:rsid w:val="00506DEB"/>
    <w:rsid w:val="005070CB"/>
    <w:rsid w:val="005070ED"/>
    <w:rsid w:val="005078ED"/>
    <w:rsid w:val="005105A0"/>
    <w:rsid w:val="00510A87"/>
    <w:rsid w:val="00510C19"/>
    <w:rsid w:val="0051190E"/>
    <w:rsid w:val="0051196F"/>
    <w:rsid w:val="00511A4E"/>
    <w:rsid w:val="00511F45"/>
    <w:rsid w:val="005125E3"/>
    <w:rsid w:val="00512D47"/>
    <w:rsid w:val="00513623"/>
    <w:rsid w:val="0051370B"/>
    <w:rsid w:val="00513BEE"/>
    <w:rsid w:val="0051411A"/>
    <w:rsid w:val="00514247"/>
    <w:rsid w:val="00514431"/>
    <w:rsid w:val="00514A35"/>
    <w:rsid w:val="00516A6E"/>
    <w:rsid w:val="00516B0E"/>
    <w:rsid w:val="00516CB5"/>
    <w:rsid w:val="0052108C"/>
    <w:rsid w:val="005215DA"/>
    <w:rsid w:val="00521A93"/>
    <w:rsid w:val="00521C0B"/>
    <w:rsid w:val="00521EF8"/>
    <w:rsid w:val="00522130"/>
    <w:rsid w:val="00523979"/>
    <w:rsid w:val="00523FFB"/>
    <w:rsid w:val="005259B1"/>
    <w:rsid w:val="00527185"/>
    <w:rsid w:val="00527600"/>
    <w:rsid w:val="00527C3F"/>
    <w:rsid w:val="005304E9"/>
    <w:rsid w:val="005308AD"/>
    <w:rsid w:val="00530A8D"/>
    <w:rsid w:val="00530B49"/>
    <w:rsid w:val="00530C64"/>
    <w:rsid w:val="0053155B"/>
    <w:rsid w:val="00532559"/>
    <w:rsid w:val="0053259C"/>
    <w:rsid w:val="005327AD"/>
    <w:rsid w:val="00532BF5"/>
    <w:rsid w:val="00532CAC"/>
    <w:rsid w:val="0053311F"/>
    <w:rsid w:val="0053361F"/>
    <w:rsid w:val="00533915"/>
    <w:rsid w:val="00534485"/>
    <w:rsid w:val="005346C3"/>
    <w:rsid w:val="00534A03"/>
    <w:rsid w:val="00534A8A"/>
    <w:rsid w:val="00535341"/>
    <w:rsid w:val="00535949"/>
    <w:rsid w:val="0053636B"/>
    <w:rsid w:val="005364B8"/>
    <w:rsid w:val="00536BCD"/>
    <w:rsid w:val="00536FA6"/>
    <w:rsid w:val="0053707F"/>
    <w:rsid w:val="0053737B"/>
    <w:rsid w:val="00537EE3"/>
    <w:rsid w:val="0054002D"/>
    <w:rsid w:val="005402E8"/>
    <w:rsid w:val="0054063E"/>
    <w:rsid w:val="00540C65"/>
    <w:rsid w:val="00541277"/>
    <w:rsid w:val="0054155E"/>
    <w:rsid w:val="005415E6"/>
    <w:rsid w:val="005416BF"/>
    <w:rsid w:val="00541A98"/>
    <w:rsid w:val="00541D0B"/>
    <w:rsid w:val="00542229"/>
    <w:rsid w:val="005422C5"/>
    <w:rsid w:val="0054237A"/>
    <w:rsid w:val="005426F0"/>
    <w:rsid w:val="00542777"/>
    <w:rsid w:val="0054283C"/>
    <w:rsid w:val="00542CE0"/>
    <w:rsid w:val="00542E88"/>
    <w:rsid w:val="005434EF"/>
    <w:rsid w:val="005435E9"/>
    <w:rsid w:val="00543BFE"/>
    <w:rsid w:val="005447A8"/>
    <w:rsid w:val="00544BB7"/>
    <w:rsid w:val="00545238"/>
    <w:rsid w:val="005454ED"/>
    <w:rsid w:val="00545607"/>
    <w:rsid w:val="005456CE"/>
    <w:rsid w:val="0054723A"/>
    <w:rsid w:val="00550653"/>
    <w:rsid w:val="00550676"/>
    <w:rsid w:val="00550BA1"/>
    <w:rsid w:val="00550E1E"/>
    <w:rsid w:val="00551568"/>
    <w:rsid w:val="005515D5"/>
    <w:rsid w:val="005517E9"/>
    <w:rsid w:val="0055185F"/>
    <w:rsid w:val="0055211E"/>
    <w:rsid w:val="00552463"/>
    <w:rsid w:val="00553A3A"/>
    <w:rsid w:val="0055465E"/>
    <w:rsid w:val="005546E6"/>
    <w:rsid w:val="00554744"/>
    <w:rsid w:val="00554F74"/>
    <w:rsid w:val="00555725"/>
    <w:rsid w:val="00555776"/>
    <w:rsid w:val="00555D43"/>
    <w:rsid w:val="0055623A"/>
    <w:rsid w:val="005564F2"/>
    <w:rsid w:val="005567CE"/>
    <w:rsid w:val="00556BCC"/>
    <w:rsid w:val="00556DAB"/>
    <w:rsid w:val="00556F72"/>
    <w:rsid w:val="00557013"/>
    <w:rsid w:val="00557022"/>
    <w:rsid w:val="005574ED"/>
    <w:rsid w:val="00557CDC"/>
    <w:rsid w:val="00557D71"/>
    <w:rsid w:val="00557DD4"/>
    <w:rsid w:val="00560316"/>
    <w:rsid w:val="00560A3D"/>
    <w:rsid w:val="00560F33"/>
    <w:rsid w:val="00561141"/>
    <w:rsid w:val="005618A5"/>
    <w:rsid w:val="0056191B"/>
    <w:rsid w:val="00561936"/>
    <w:rsid w:val="00561A55"/>
    <w:rsid w:val="00561DA3"/>
    <w:rsid w:val="00562EAC"/>
    <w:rsid w:val="00563895"/>
    <w:rsid w:val="00563995"/>
    <w:rsid w:val="0056416E"/>
    <w:rsid w:val="005642EC"/>
    <w:rsid w:val="005646F7"/>
    <w:rsid w:val="0056560F"/>
    <w:rsid w:val="00565A99"/>
    <w:rsid w:val="00565F80"/>
    <w:rsid w:val="00566728"/>
    <w:rsid w:val="005667F1"/>
    <w:rsid w:val="005668E0"/>
    <w:rsid w:val="00567100"/>
    <w:rsid w:val="005672B6"/>
    <w:rsid w:val="005673E1"/>
    <w:rsid w:val="0056782B"/>
    <w:rsid w:val="005701FF"/>
    <w:rsid w:val="00570CD2"/>
    <w:rsid w:val="00570F4D"/>
    <w:rsid w:val="0057130B"/>
    <w:rsid w:val="005719B2"/>
    <w:rsid w:val="00572229"/>
    <w:rsid w:val="00572A74"/>
    <w:rsid w:val="00573563"/>
    <w:rsid w:val="00573808"/>
    <w:rsid w:val="00573A58"/>
    <w:rsid w:val="005745C4"/>
    <w:rsid w:val="005747B7"/>
    <w:rsid w:val="00574A1E"/>
    <w:rsid w:val="00574F91"/>
    <w:rsid w:val="0057512F"/>
    <w:rsid w:val="005751CF"/>
    <w:rsid w:val="0057567B"/>
    <w:rsid w:val="00575A34"/>
    <w:rsid w:val="00575B31"/>
    <w:rsid w:val="00575F0F"/>
    <w:rsid w:val="00575FB7"/>
    <w:rsid w:val="005764EC"/>
    <w:rsid w:val="00576694"/>
    <w:rsid w:val="005766ED"/>
    <w:rsid w:val="005772B2"/>
    <w:rsid w:val="005777F4"/>
    <w:rsid w:val="00577AFE"/>
    <w:rsid w:val="00580042"/>
    <w:rsid w:val="00580B62"/>
    <w:rsid w:val="00581137"/>
    <w:rsid w:val="005818AB"/>
    <w:rsid w:val="00581ABD"/>
    <w:rsid w:val="0058298D"/>
    <w:rsid w:val="00582C74"/>
    <w:rsid w:val="00582EC5"/>
    <w:rsid w:val="0058395B"/>
    <w:rsid w:val="00583E91"/>
    <w:rsid w:val="00583F4F"/>
    <w:rsid w:val="005842BC"/>
    <w:rsid w:val="00584555"/>
    <w:rsid w:val="00584D43"/>
    <w:rsid w:val="00584DAF"/>
    <w:rsid w:val="00584FB8"/>
    <w:rsid w:val="00585891"/>
    <w:rsid w:val="00586786"/>
    <w:rsid w:val="00586B7B"/>
    <w:rsid w:val="00587274"/>
    <w:rsid w:val="00587300"/>
    <w:rsid w:val="00587352"/>
    <w:rsid w:val="00587789"/>
    <w:rsid w:val="0058785D"/>
    <w:rsid w:val="0059029C"/>
    <w:rsid w:val="00590958"/>
    <w:rsid w:val="005916D5"/>
    <w:rsid w:val="00591DCA"/>
    <w:rsid w:val="00591E8A"/>
    <w:rsid w:val="00591E91"/>
    <w:rsid w:val="005927EB"/>
    <w:rsid w:val="00592DDF"/>
    <w:rsid w:val="0059335F"/>
    <w:rsid w:val="00593B7B"/>
    <w:rsid w:val="00593BC8"/>
    <w:rsid w:val="00593E55"/>
    <w:rsid w:val="00594019"/>
    <w:rsid w:val="00594647"/>
    <w:rsid w:val="005946BC"/>
    <w:rsid w:val="00594994"/>
    <w:rsid w:val="00595954"/>
    <w:rsid w:val="00595E74"/>
    <w:rsid w:val="00596058"/>
    <w:rsid w:val="0059672C"/>
    <w:rsid w:val="00597055"/>
    <w:rsid w:val="005975EE"/>
    <w:rsid w:val="00597860"/>
    <w:rsid w:val="00597901"/>
    <w:rsid w:val="00597E0F"/>
    <w:rsid w:val="00597E5F"/>
    <w:rsid w:val="005A0777"/>
    <w:rsid w:val="005A0993"/>
    <w:rsid w:val="005A09A8"/>
    <w:rsid w:val="005A1666"/>
    <w:rsid w:val="005A16EF"/>
    <w:rsid w:val="005A17EF"/>
    <w:rsid w:val="005A18F4"/>
    <w:rsid w:val="005A236D"/>
    <w:rsid w:val="005A28E6"/>
    <w:rsid w:val="005A2EF4"/>
    <w:rsid w:val="005A3134"/>
    <w:rsid w:val="005A47C0"/>
    <w:rsid w:val="005A484D"/>
    <w:rsid w:val="005A4BBB"/>
    <w:rsid w:val="005A54BD"/>
    <w:rsid w:val="005A554C"/>
    <w:rsid w:val="005A5AA3"/>
    <w:rsid w:val="005A5B06"/>
    <w:rsid w:val="005A62D0"/>
    <w:rsid w:val="005A6625"/>
    <w:rsid w:val="005A6D88"/>
    <w:rsid w:val="005A6EE5"/>
    <w:rsid w:val="005A7751"/>
    <w:rsid w:val="005A7828"/>
    <w:rsid w:val="005B109F"/>
    <w:rsid w:val="005B1192"/>
    <w:rsid w:val="005B1267"/>
    <w:rsid w:val="005B2028"/>
    <w:rsid w:val="005B222D"/>
    <w:rsid w:val="005B28DE"/>
    <w:rsid w:val="005B3269"/>
    <w:rsid w:val="005B33F4"/>
    <w:rsid w:val="005B3CDF"/>
    <w:rsid w:val="005B3D28"/>
    <w:rsid w:val="005B4039"/>
    <w:rsid w:val="005B4C7C"/>
    <w:rsid w:val="005B4CE5"/>
    <w:rsid w:val="005B5414"/>
    <w:rsid w:val="005B5CB0"/>
    <w:rsid w:val="005B5F1F"/>
    <w:rsid w:val="005B6189"/>
    <w:rsid w:val="005B73F6"/>
    <w:rsid w:val="005B74AC"/>
    <w:rsid w:val="005B7504"/>
    <w:rsid w:val="005B7AAB"/>
    <w:rsid w:val="005C1039"/>
    <w:rsid w:val="005C139D"/>
    <w:rsid w:val="005C1D3C"/>
    <w:rsid w:val="005C1DA4"/>
    <w:rsid w:val="005C1E4A"/>
    <w:rsid w:val="005C2724"/>
    <w:rsid w:val="005C2B17"/>
    <w:rsid w:val="005C3129"/>
    <w:rsid w:val="005C3489"/>
    <w:rsid w:val="005C35A3"/>
    <w:rsid w:val="005C3F1E"/>
    <w:rsid w:val="005C401E"/>
    <w:rsid w:val="005C4588"/>
    <w:rsid w:val="005C4631"/>
    <w:rsid w:val="005C4671"/>
    <w:rsid w:val="005C520D"/>
    <w:rsid w:val="005C6338"/>
    <w:rsid w:val="005C6566"/>
    <w:rsid w:val="005C74F4"/>
    <w:rsid w:val="005C7687"/>
    <w:rsid w:val="005C794B"/>
    <w:rsid w:val="005D0020"/>
    <w:rsid w:val="005D01B5"/>
    <w:rsid w:val="005D036D"/>
    <w:rsid w:val="005D0875"/>
    <w:rsid w:val="005D0CEF"/>
    <w:rsid w:val="005D0FE7"/>
    <w:rsid w:val="005D141B"/>
    <w:rsid w:val="005D2A02"/>
    <w:rsid w:val="005D2AF9"/>
    <w:rsid w:val="005D2D44"/>
    <w:rsid w:val="005D30E7"/>
    <w:rsid w:val="005D3163"/>
    <w:rsid w:val="005D37E5"/>
    <w:rsid w:val="005D3A5F"/>
    <w:rsid w:val="005D3ED5"/>
    <w:rsid w:val="005D420A"/>
    <w:rsid w:val="005D430E"/>
    <w:rsid w:val="005D4350"/>
    <w:rsid w:val="005D441C"/>
    <w:rsid w:val="005D478A"/>
    <w:rsid w:val="005D47B3"/>
    <w:rsid w:val="005D4A62"/>
    <w:rsid w:val="005D5316"/>
    <w:rsid w:val="005D543D"/>
    <w:rsid w:val="005D5A60"/>
    <w:rsid w:val="005D5E14"/>
    <w:rsid w:val="005D5E26"/>
    <w:rsid w:val="005D5ED2"/>
    <w:rsid w:val="005D6472"/>
    <w:rsid w:val="005D70F4"/>
    <w:rsid w:val="005D7275"/>
    <w:rsid w:val="005D7FAC"/>
    <w:rsid w:val="005E01B9"/>
    <w:rsid w:val="005E03D7"/>
    <w:rsid w:val="005E04FA"/>
    <w:rsid w:val="005E061D"/>
    <w:rsid w:val="005E082E"/>
    <w:rsid w:val="005E0AF3"/>
    <w:rsid w:val="005E1E6D"/>
    <w:rsid w:val="005E1EFC"/>
    <w:rsid w:val="005E210A"/>
    <w:rsid w:val="005E223A"/>
    <w:rsid w:val="005E2316"/>
    <w:rsid w:val="005E23FC"/>
    <w:rsid w:val="005E3183"/>
    <w:rsid w:val="005E34CE"/>
    <w:rsid w:val="005E3606"/>
    <w:rsid w:val="005E3734"/>
    <w:rsid w:val="005E3AF3"/>
    <w:rsid w:val="005E3CAA"/>
    <w:rsid w:val="005E3FF7"/>
    <w:rsid w:val="005E40C4"/>
    <w:rsid w:val="005E43FC"/>
    <w:rsid w:val="005E4EDF"/>
    <w:rsid w:val="005E532A"/>
    <w:rsid w:val="005E570E"/>
    <w:rsid w:val="005E5785"/>
    <w:rsid w:val="005E5D51"/>
    <w:rsid w:val="005E5F90"/>
    <w:rsid w:val="005E6368"/>
    <w:rsid w:val="005E737E"/>
    <w:rsid w:val="005E7653"/>
    <w:rsid w:val="005E79C3"/>
    <w:rsid w:val="005F0B3B"/>
    <w:rsid w:val="005F0BBF"/>
    <w:rsid w:val="005F10F6"/>
    <w:rsid w:val="005F10F8"/>
    <w:rsid w:val="005F18B9"/>
    <w:rsid w:val="005F19FC"/>
    <w:rsid w:val="005F2297"/>
    <w:rsid w:val="005F357F"/>
    <w:rsid w:val="005F3A4D"/>
    <w:rsid w:val="005F3C80"/>
    <w:rsid w:val="005F4099"/>
    <w:rsid w:val="005F415E"/>
    <w:rsid w:val="005F4164"/>
    <w:rsid w:val="005F4586"/>
    <w:rsid w:val="005F46B7"/>
    <w:rsid w:val="005F47C4"/>
    <w:rsid w:val="005F4E84"/>
    <w:rsid w:val="005F5050"/>
    <w:rsid w:val="005F51C3"/>
    <w:rsid w:val="005F51FC"/>
    <w:rsid w:val="005F5ADC"/>
    <w:rsid w:val="005F6595"/>
    <w:rsid w:val="005F6729"/>
    <w:rsid w:val="005F7406"/>
    <w:rsid w:val="005F7B67"/>
    <w:rsid w:val="005F7C0F"/>
    <w:rsid w:val="006000E0"/>
    <w:rsid w:val="006003CD"/>
    <w:rsid w:val="00600C02"/>
    <w:rsid w:val="00600D77"/>
    <w:rsid w:val="00600F8C"/>
    <w:rsid w:val="00601092"/>
    <w:rsid w:val="00601313"/>
    <w:rsid w:val="00601407"/>
    <w:rsid w:val="006018D0"/>
    <w:rsid w:val="00601C47"/>
    <w:rsid w:val="00601FF4"/>
    <w:rsid w:val="006022A3"/>
    <w:rsid w:val="00602786"/>
    <w:rsid w:val="00602940"/>
    <w:rsid w:val="00603973"/>
    <w:rsid w:val="00603AF3"/>
    <w:rsid w:val="00604489"/>
    <w:rsid w:val="00604DD4"/>
    <w:rsid w:val="00604EB3"/>
    <w:rsid w:val="00604F25"/>
    <w:rsid w:val="006059C0"/>
    <w:rsid w:val="00605B41"/>
    <w:rsid w:val="00605DF3"/>
    <w:rsid w:val="00606B1E"/>
    <w:rsid w:val="00606C0B"/>
    <w:rsid w:val="00606CB3"/>
    <w:rsid w:val="00606FDD"/>
    <w:rsid w:val="006074B3"/>
    <w:rsid w:val="006076FE"/>
    <w:rsid w:val="006077FD"/>
    <w:rsid w:val="00607E8F"/>
    <w:rsid w:val="00607EAE"/>
    <w:rsid w:val="006104EE"/>
    <w:rsid w:val="00611433"/>
    <w:rsid w:val="00611512"/>
    <w:rsid w:val="006115A1"/>
    <w:rsid w:val="00612150"/>
    <w:rsid w:val="00613857"/>
    <w:rsid w:val="00613915"/>
    <w:rsid w:val="00613CDD"/>
    <w:rsid w:val="00614488"/>
    <w:rsid w:val="00615218"/>
    <w:rsid w:val="00615AEA"/>
    <w:rsid w:val="00615C22"/>
    <w:rsid w:val="00615C95"/>
    <w:rsid w:val="006166C9"/>
    <w:rsid w:val="006171A8"/>
    <w:rsid w:val="0061721A"/>
    <w:rsid w:val="006173C5"/>
    <w:rsid w:val="006176B3"/>
    <w:rsid w:val="00617D81"/>
    <w:rsid w:val="0061CFC5"/>
    <w:rsid w:val="006208BA"/>
    <w:rsid w:val="00620FF6"/>
    <w:rsid w:val="00621160"/>
    <w:rsid w:val="00621A07"/>
    <w:rsid w:val="00622346"/>
    <w:rsid w:val="006224BE"/>
    <w:rsid w:val="0062271A"/>
    <w:rsid w:val="00623579"/>
    <w:rsid w:val="00623F68"/>
    <w:rsid w:val="0062452B"/>
    <w:rsid w:val="00624912"/>
    <w:rsid w:val="00625A7F"/>
    <w:rsid w:val="00625FFD"/>
    <w:rsid w:val="006263D6"/>
    <w:rsid w:val="00626474"/>
    <w:rsid w:val="006277E0"/>
    <w:rsid w:val="006279C8"/>
    <w:rsid w:val="00627E11"/>
    <w:rsid w:val="00630BB4"/>
    <w:rsid w:val="006316A5"/>
    <w:rsid w:val="0063187F"/>
    <w:rsid w:val="00631B2A"/>
    <w:rsid w:val="00632094"/>
    <w:rsid w:val="00632403"/>
    <w:rsid w:val="0063266D"/>
    <w:rsid w:val="0063288D"/>
    <w:rsid w:val="0063310D"/>
    <w:rsid w:val="006331E0"/>
    <w:rsid w:val="00633673"/>
    <w:rsid w:val="00633F81"/>
    <w:rsid w:val="00634069"/>
    <w:rsid w:val="0063430A"/>
    <w:rsid w:val="0063432E"/>
    <w:rsid w:val="00635078"/>
    <w:rsid w:val="00635866"/>
    <w:rsid w:val="006359BA"/>
    <w:rsid w:val="006363DE"/>
    <w:rsid w:val="00636B3C"/>
    <w:rsid w:val="00636BF0"/>
    <w:rsid w:val="00636C0E"/>
    <w:rsid w:val="0063709E"/>
    <w:rsid w:val="006376E0"/>
    <w:rsid w:val="00637755"/>
    <w:rsid w:val="00637780"/>
    <w:rsid w:val="006379D5"/>
    <w:rsid w:val="00637A61"/>
    <w:rsid w:val="00637D16"/>
    <w:rsid w:val="00637DE9"/>
    <w:rsid w:val="00640307"/>
    <w:rsid w:val="00640A92"/>
    <w:rsid w:val="00641363"/>
    <w:rsid w:val="00641455"/>
    <w:rsid w:val="006414B2"/>
    <w:rsid w:val="00641548"/>
    <w:rsid w:val="00641B03"/>
    <w:rsid w:val="006423B0"/>
    <w:rsid w:val="00642537"/>
    <w:rsid w:val="00642D84"/>
    <w:rsid w:val="00642D9D"/>
    <w:rsid w:val="00643200"/>
    <w:rsid w:val="0064341A"/>
    <w:rsid w:val="00643523"/>
    <w:rsid w:val="006438EB"/>
    <w:rsid w:val="006439D0"/>
    <w:rsid w:val="006440EF"/>
    <w:rsid w:val="0064424E"/>
    <w:rsid w:val="006450FD"/>
    <w:rsid w:val="006456FC"/>
    <w:rsid w:val="00645B3A"/>
    <w:rsid w:val="00645B65"/>
    <w:rsid w:val="00646263"/>
    <w:rsid w:val="00646526"/>
    <w:rsid w:val="00646618"/>
    <w:rsid w:val="00646780"/>
    <w:rsid w:val="00646CCC"/>
    <w:rsid w:val="00646CF4"/>
    <w:rsid w:val="006471DA"/>
    <w:rsid w:val="006476BD"/>
    <w:rsid w:val="0064793A"/>
    <w:rsid w:val="00647A21"/>
    <w:rsid w:val="00650091"/>
    <w:rsid w:val="00650147"/>
    <w:rsid w:val="00650380"/>
    <w:rsid w:val="00650699"/>
    <w:rsid w:val="0065073C"/>
    <w:rsid w:val="006507C3"/>
    <w:rsid w:val="006510A1"/>
    <w:rsid w:val="00651286"/>
    <w:rsid w:val="00651720"/>
    <w:rsid w:val="00651896"/>
    <w:rsid w:val="00651CB7"/>
    <w:rsid w:val="00652024"/>
    <w:rsid w:val="006527D1"/>
    <w:rsid w:val="00652F50"/>
    <w:rsid w:val="0065348D"/>
    <w:rsid w:val="00653F7A"/>
    <w:rsid w:val="0065405B"/>
    <w:rsid w:val="0065411D"/>
    <w:rsid w:val="00654254"/>
    <w:rsid w:val="0065444F"/>
    <w:rsid w:val="00654D8A"/>
    <w:rsid w:val="00655079"/>
    <w:rsid w:val="006553C3"/>
    <w:rsid w:val="0065564D"/>
    <w:rsid w:val="006562C6"/>
    <w:rsid w:val="00657407"/>
    <w:rsid w:val="0065781A"/>
    <w:rsid w:val="00660E30"/>
    <w:rsid w:val="0066103F"/>
    <w:rsid w:val="006610D3"/>
    <w:rsid w:val="00661630"/>
    <w:rsid w:val="006617C7"/>
    <w:rsid w:val="00661F41"/>
    <w:rsid w:val="006621AA"/>
    <w:rsid w:val="00662581"/>
    <w:rsid w:val="00662F41"/>
    <w:rsid w:val="00663031"/>
    <w:rsid w:val="00663138"/>
    <w:rsid w:val="006636CA"/>
    <w:rsid w:val="0066376E"/>
    <w:rsid w:val="00663BB6"/>
    <w:rsid w:val="00664A11"/>
    <w:rsid w:val="00664A72"/>
    <w:rsid w:val="00665033"/>
    <w:rsid w:val="00665B01"/>
    <w:rsid w:val="00665D0D"/>
    <w:rsid w:val="00666933"/>
    <w:rsid w:val="00666A1E"/>
    <w:rsid w:val="00666ABB"/>
    <w:rsid w:val="00666CFC"/>
    <w:rsid w:val="00667034"/>
    <w:rsid w:val="00667133"/>
    <w:rsid w:val="0066776C"/>
    <w:rsid w:val="00667D4D"/>
    <w:rsid w:val="00667F0B"/>
    <w:rsid w:val="00670254"/>
    <w:rsid w:val="00670334"/>
    <w:rsid w:val="006707D9"/>
    <w:rsid w:val="00670AC7"/>
    <w:rsid w:val="00671AB5"/>
    <w:rsid w:val="00672A98"/>
    <w:rsid w:val="00672C89"/>
    <w:rsid w:val="006734E7"/>
    <w:rsid w:val="00673BAF"/>
    <w:rsid w:val="00674200"/>
    <w:rsid w:val="0067439D"/>
    <w:rsid w:val="006744E1"/>
    <w:rsid w:val="00674E3F"/>
    <w:rsid w:val="006751C2"/>
    <w:rsid w:val="00675730"/>
    <w:rsid w:val="0067673C"/>
    <w:rsid w:val="00676854"/>
    <w:rsid w:val="00676A5C"/>
    <w:rsid w:val="00676F81"/>
    <w:rsid w:val="00676FF0"/>
    <w:rsid w:val="00677419"/>
    <w:rsid w:val="00677511"/>
    <w:rsid w:val="00677957"/>
    <w:rsid w:val="0068092F"/>
    <w:rsid w:val="00680A42"/>
    <w:rsid w:val="006815C8"/>
    <w:rsid w:val="00681B77"/>
    <w:rsid w:val="0068210A"/>
    <w:rsid w:val="0068222D"/>
    <w:rsid w:val="006825A4"/>
    <w:rsid w:val="00682756"/>
    <w:rsid w:val="00682AFA"/>
    <w:rsid w:val="00683022"/>
    <w:rsid w:val="0068444F"/>
    <w:rsid w:val="00684476"/>
    <w:rsid w:val="006844C6"/>
    <w:rsid w:val="00684846"/>
    <w:rsid w:val="00684FDF"/>
    <w:rsid w:val="006855F1"/>
    <w:rsid w:val="0068580A"/>
    <w:rsid w:val="00685CD3"/>
    <w:rsid w:val="00685E03"/>
    <w:rsid w:val="006867D3"/>
    <w:rsid w:val="006869BE"/>
    <w:rsid w:val="00686B0A"/>
    <w:rsid w:val="00687CAA"/>
    <w:rsid w:val="00687FA1"/>
    <w:rsid w:val="00690A0E"/>
    <w:rsid w:val="00690E38"/>
    <w:rsid w:val="00691128"/>
    <w:rsid w:val="0069122D"/>
    <w:rsid w:val="006917C7"/>
    <w:rsid w:val="0069181F"/>
    <w:rsid w:val="00691DBC"/>
    <w:rsid w:val="00691F78"/>
    <w:rsid w:val="006920A5"/>
    <w:rsid w:val="006923A8"/>
    <w:rsid w:val="00692BCD"/>
    <w:rsid w:val="00692FCE"/>
    <w:rsid w:val="00693F9F"/>
    <w:rsid w:val="00694777"/>
    <w:rsid w:val="00694B1C"/>
    <w:rsid w:val="006955A2"/>
    <w:rsid w:val="00695BD0"/>
    <w:rsid w:val="006962AF"/>
    <w:rsid w:val="00696549"/>
    <w:rsid w:val="006966F1"/>
    <w:rsid w:val="0069682D"/>
    <w:rsid w:val="0069689E"/>
    <w:rsid w:val="00696ED5"/>
    <w:rsid w:val="00697163"/>
    <w:rsid w:val="00697188"/>
    <w:rsid w:val="00697655"/>
    <w:rsid w:val="006978FE"/>
    <w:rsid w:val="00697B8B"/>
    <w:rsid w:val="00697C89"/>
    <w:rsid w:val="006A0795"/>
    <w:rsid w:val="006A1FF6"/>
    <w:rsid w:val="006A20B3"/>
    <w:rsid w:val="006A23B9"/>
    <w:rsid w:val="006A2CC5"/>
    <w:rsid w:val="006A324D"/>
    <w:rsid w:val="006A359C"/>
    <w:rsid w:val="006A3940"/>
    <w:rsid w:val="006A3E50"/>
    <w:rsid w:val="006A3F54"/>
    <w:rsid w:val="006A4273"/>
    <w:rsid w:val="006A55D8"/>
    <w:rsid w:val="006A5843"/>
    <w:rsid w:val="006A5981"/>
    <w:rsid w:val="006A60D6"/>
    <w:rsid w:val="006A619D"/>
    <w:rsid w:val="006A6832"/>
    <w:rsid w:val="006A68E1"/>
    <w:rsid w:val="006A7F77"/>
    <w:rsid w:val="006B1AAF"/>
    <w:rsid w:val="006B206E"/>
    <w:rsid w:val="006B237B"/>
    <w:rsid w:val="006B23BC"/>
    <w:rsid w:val="006B23E6"/>
    <w:rsid w:val="006B25F2"/>
    <w:rsid w:val="006B378F"/>
    <w:rsid w:val="006B3C4F"/>
    <w:rsid w:val="006B44B6"/>
    <w:rsid w:val="006B4BA7"/>
    <w:rsid w:val="006B4C33"/>
    <w:rsid w:val="006B5222"/>
    <w:rsid w:val="006B560A"/>
    <w:rsid w:val="006B5F6F"/>
    <w:rsid w:val="006B6D14"/>
    <w:rsid w:val="006B6F6D"/>
    <w:rsid w:val="006B6FB1"/>
    <w:rsid w:val="006B7387"/>
    <w:rsid w:val="006C0476"/>
    <w:rsid w:val="006C0FD8"/>
    <w:rsid w:val="006C1B4B"/>
    <w:rsid w:val="006C224B"/>
    <w:rsid w:val="006C2B96"/>
    <w:rsid w:val="006C2EFF"/>
    <w:rsid w:val="006C4212"/>
    <w:rsid w:val="006C510C"/>
    <w:rsid w:val="006C512D"/>
    <w:rsid w:val="006C5A29"/>
    <w:rsid w:val="006C61EB"/>
    <w:rsid w:val="006C6325"/>
    <w:rsid w:val="006C6435"/>
    <w:rsid w:val="006C659F"/>
    <w:rsid w:val="006C676D"/>
    <w:rsid w:val="006C6B3C"/>
    <w:rsid w:val="006C6BF9"/>
    <w:rsid w:val="006C703C"/>
    <w:rsid w:val="006C7245"/>
    <w:rsid w:val="006C7466"/>
    <w:rsid w:val="006C78F9"/>
    <w:rsid w:val="006C7EA5"/>
    <w:rsid w:val="006C7FEA"/>
    <w:rsid w:val="006D0053"/>
    <w:rsid w:val="006D04F7"/>
    <w:rsid w:val="006D0A64"/>
    <w:rsid w:val="006D0B5D"/>
    <w:rsid w:val="006D145C"/>
    <w:rsid w:val="006D14F3"/>
    <w:rsid w:val="006D16D9"/>
    <w:rsid w:val="006D17C4"/>
    <w:rsid w:val="006D1EA9"/>
    <w:rsid w:val="006D1EE5"/>
    <w:rsid w:val="006D1FCC"/>
    <w:rsid w:val="006D2278"/>
    <w:rsid w:val="006D23E1"/>
    <w:rsid w:val="006D2600"/>
    <w:rsid w:val="006D2A3C"/>
    <w:rsid w:val="006D3131"/>
    <w:rsid w:val="006D3E82"/>
    <w:rsid w:val="006D4004"/>
    <w:rsid w:val="006D405A"/>
    <w:rsid w:val="006D45CB"/>
    <w:rsid w:val="006D52B0"/>
    <w:rsid w:val="006D5400"/>
    <w:rsid w:val="006D5490"/>
    <w:rsid w:val="006D5817"/>
    <w:rsid w:val="006D5B9A"/>
    <w:rsid w:val="006D5CB8"/>
    <w:rsid w:val="006D5E3F"/>
    <w:rsid w:val="006D5E75"/>
    <w:rsid w:val="006D6005"/>
    <w:rsid w:val="006D65C9"/>
    <w:rsid w:val="006D6A7B"/>
    <w:rsid w:val="006D702E"/>
    <w:rsid w:val="006D7659"/>
    <w:rsid w:val="006D7842"/>
    <w:rsid w:val="006E02F3"/>
    <w:rsid w:val="006E0D14"/>
    <w:rsid w:val="006E0D59"/>
    <w:rsid w:val="006E191F"/>
    <w:rsid w:val="006E1BCF"/>
    <w:rsid w:val="006E1EB9"/>
    <w:rsid w:val="006E1F60"/>
    <w:rsid w:val="006E2493"/>
    <w:rsid w:val="006E2553"/>
    <w:rsid w:val="006E2619"/>
    <w:rsid w:val="006E2844"/>
    <w:rsid w:val="006E2BE0"/>
    <w:rsid w:val="006E2C0B"/>
    <w:rsid w:val="006E2DA3"/>
    <w:rsid w:val="006E31F7"/>
    <w:rsid w:val="006E374C"/>
    <w:rsid w:val="006E38BB"/>
    <w:rsid w:val="006E416B"/>
    <w:rsid w:val="006E4529"/>
    <w:rsid w:val="006E496E"/>
    <w:rsid w:val="006E4C05"/>
    <w:rsid w:val="006E5588"/>
    <w:rsid w:val="006E5891"/>
    <w:rsid w:val="006E6397"/>
    <w:rsid w:val="006E6A8D"/>
    <w:rsid w:val="006E6D14"/>
    <w:rsid w:val="006E72FA"/>
    <w:rsid w:val="006E768F"/>
    <w:rsid w:val="006E7CAC"/>
    <w:rsid w:val="006F0C39"/>
    <w:rsid w:val="006F0DC9"/>
    <w:rsid w:val="006F0DEE"/>
    <w:rsid w:val="006F0E64"/>
    <w:rsid w:val="006F112D"/>
    <w:rsid w:val="006F1384"/>
    <w:rsid w:val="006F1597"/>
    <w:rsid w:val="006F1E5A"/>
    <w:rsid w:val="006F1EB1"/>
    <w:rsid w:val="006F1EEF"/>
    <w:rsid w:val="006F25AD"/>
    <w:rsid w:val="006F2B35"/>
    <w:rsid w:val="006F371E"/>
    <w:rsid w:val="006F40DF"/>
    <w:rsid w:val="006F429E"/>
    <w:rsid w:val="006F450F"/>
    <w:rsid w:val="006F492A"/>
    <w:rsid w:val="006F4F1D"/>
    <w:rsid w:val="006F5078"/>
    <w:rsid w:val="006F50E5"/>
    <w:rsid w:val="006F5222"/>
    <w:rsid w:val="006F59AB"/>
    <w:rsid w:val="006F66B7"/>
    <w:rsid w:val="006F695F"/>
    <w:rsid w:val="006F6BCA"/>
    <w:rsid w:val="006F6BED"/>
    <w:rsid w:val="006F70E8"/>
    <w:rsid w:val="006F7526"/>
    <w:rsid w:val="006F752C"/>
    <w:rsid w:val="006F7E73"/>
    <w:rsid w:val="006F7E96"/>
    <w:rsid w:val="006F7F25"/>
    <w:rsid w:val="006F7F79"/>
    <w:rsid w:val="00700213"/>
    <w:rsid w:val="00700665"/>
    <w:rsid w:val="0070090A"/>
    <w:rsid w:val="00700F12"/>
    <w:rsid w:val="00700F49"/>
    <w:rsid w:val="00701022"/>
    <w:rsid w:val="0070151D"/>
    <w:rsid w:val="00701B6E"/>
    <w:rsid w:val="00701CEB"/>
    <w:rsid w:val="00701D85"/>
    <w:rsid w:val="00701E32"/>
    <w:rsid w:val="00702312"/>
    <w:rsid w:val="00702A15"/>
    <w:rsid w:val="00702A2D"/>
    <w:rsid w:val="007033E7"/>
    <w:rsid w:val="00703866"/>
    <w:rsid w:val="00704D5C"/>
    <w:rsid w:val="007057D1"/>
    <w:rsid w:val="00705B43"/>
    <w:rsid w:val="00705E1F"/>
    <w:rsid w:val="007061C5"/>
    <w:rsid w:val="0070639D"/>
    <w:rsid w:val="007064E9"/>
    <w:rsid w:val="00706BF1"/>
    <w:rsid w:val="0071096E"/>
    <w:rsid w:val="00710A03"/>
    <w:rsid w:val="00710BB1"/>
    <w:rsid w:val="00710F86"/>
    <w:rsid w:val="00711643"/>
    <w:rsid w:val="00711F83"/>
    <w:rsid w:val="007121B3"/>
    <w:rsid w:val="00712522"/>
    <w:rsid w:val="007125DF"/>
    <w:rsid w:val="0071275B"/>
    <w:rsid w:val="007131CF"/>
    <w:rsid w:val="00713A12"/>
    <w:rsid w:val="00713AD6"/>
    <w:rsid w:val="0071439C"/>
    <w:rsid w:val="007147E0"/>
    <w:rsid w:val="00714901"/>
    <w:rsid w:val="00714C7F"/>
    <w:rsid w:val="00714F08"/>
    <w:rsid w:val="00716052"/>
    <w:rsid w:val="007167E9"/>
    <w:rsid w:val="00716D4F"/>
    <w:rsid w:val="00716FE8"/>
    <w:rsid w:val="007170F6"/>
    <w:rsid w:val="00717B72"/>
    <w:rsid w:val="00720411"/>
    <w:rsid w:val="0072066B"/>
    <w:rsid w:val="00720C80"/>
    <w:rsid w:val="00721232"/>
    <w:rsid w:val="00721244"/>
    <w:rsid w:val="007212FE"/>
    <w:rsid w:val="00721BE1"/>
    <w:rsid w:val="00721C89"/>
    <w:rsid w:val="00722406"/>
    <w:rsid w:val="00722AB7"/>
    <w:rsid w:val="00722D17"/>
    <w:rsid w:val="0072364A"/>
    <w:rsid w:val="00723878"/>
    <w:rsid w:val="00723D52"/>
    <w:rsid w:val="00724669"/>
    <w:rsid w:val="0072484C"/>
    <w:rsid w:val="00724905"/>
    <w:rsid w:val="0072558D"/>
    <w:rsid w:val="0072651E"/>
    <w:rsid w:val="00726D9E"/>
    <w:rsid w:val="00727012"/>
    <w:rsid w:val="007272BC"/>
    <w:rsid w:val="007276B9"/>
    <w:rsid w:val="007277F2"/>
    <w:rsid w:val="00727CE6"/>
    <w:rsid w:val="0073036F"/>
    <w:rsid w:val="00730894"/>
    <w:rsid w:val="007309D2"/>
    <w:rsid w:val="00731AE7"/>
    <w:rsid w:val="00732289"/>
    <w:rsid w:val="007336AC"/>
    <w:rsid w:val="007341DB"/>
    <w:rsid w:val="007345FF"/>
    <w:rsid w:val="00734ABD"/>
    <w:rsid w:val="007355D7"/>
    <w:rsid w:val="00735DFF"/>
    <w:rsid w:val="00735E37"/>
    <w:rsid w:val="00736E4A"/>
    <w:rsid w:val="0073705B"/>
    <w:rsid w:val="00737D3F"/>
    <w:rsid w:val="00737F3F"/>
    <w:rsid w:val="00740474"/>
    <w:rsid w:val="007411AB"/>
    <w:rsid w:val="00741A0D"/>
    <w:rsid w:val="00741A7B"/>
    <w:rsid w:val="00742075"/>
    <w:rsid w:val="0074237E"/>
    <w:rsid w:val="007427EA"/>
    <w:rsid w:val="00742B96"/>
    <w:rsid w:val="00742C2D"/>
    <w:rsid w:val="00742CCE"/>
    <w:rsid w:val="0074308B"/>
    <w:rsid w:val="007436E1"/>
    <w:rsid w:val="007437AC"/>
    <w:rsid w:val="00744004"/>
    <w:rsid w:val="0074410A"/>
    <w:rsid w:val="007445F0"/>
    <w:rsid w:val="00744E7C"/>
    <w:rsid w:val="0074516D"/>
    <w:rsid w:val="00745863"/>
    <w:rsid w:val="00745BFC"/>
    <w:rsid w:val="00745C72"/>
    <w:rsid w:val="00746503"/>
    <w:rsid w:val="00746AEC"/>
    <w:rsid w:val="00746F5F"/>
    <w:rsid w:val="007473EA"/>
    <w:rsid w:val="00747422"/>
    <w:rsid w:val="00747742"/>
    <w:rsid w:val="00747A5A"/>
    <w:rsid w:val="00747DF1"/>
    <w:rsid w:val="00747ECB"/>
    <w:rsid w:val="007504DC"/>
    <w:rsid w:val="007508AA"/>
    <w:rsid w:val="00750ABD"/>
    <w:rsid w:val="00750C50"/>
    <w:rsid w:val="00750D86"/>
    <w:rsid w:val="007516C6"/>
    <w:rsid w:val="00751A7D"/>
    <w:rsid w:val="00751CAD"/>
    <w:rsid w:val="00751F2B"/>
    <w:rsid w:val="007529A0"/>
    <w:rsid w:val="00753354"/>
    <w:rsid w:val="00753496"/>
    <w:rsid w:val="00753C72"/>
    <w:rsid w:val="00754BF7"/>
    <w:rsid w:val="00754D2C"/>
    <w:rsid w:val="00754D48"/>
    <w:rsid w:val="00755264"/>
    <w:rsid w:val="007557F3"/>
    <w:rsid w:val="00755D3C"/>
    <w:rsid w:val="00756091"/>
    <w:rsid w:val="00756554"/>
    <w:rsid w:val="007572E4"/>
    <w:rsid w:val="00757423"/>
    <w:rsid w:val="007575FD"/>
    <w:rsid w:val="00757F42"/>
    <w:rsid w:val="00760250"/>
    <w:rsid w:val="007602E6"/>
    <w:rsid w:val="00760451"/>
    <w:rsid w:val="00761198"/>
    <w:rsid w:val="00761249"/>
    <w:rsid w:val="0076147F"/>
    <w:rsid w:val="007615A7"/>
    <w:rsid w:val="00761ED8"/>
    <w:rsid w:val="007622D5"/>
    <w:rsid w:val="00762596"/>
    <w:rsid w:val="00762680"/>
    <w:rsid w:val="007636E6"/>
    <w:rsid w:val="0076384E"/>
    <w:rsid w:val="00763A72"/>
    <w:rsid w:val="00763C01"/>
    <w:rsid w:val="00763EB3"/>
    <w:rsid w:val="007644FA"/>
    <w:rsid w:val="00765B75"/>
    <w:rsid w:val="007660CF"/>
    <w:rsid w:val="00766203"/>
    <w:rsid w:val="00766824"/>
    <w:rsid w:val="0076712E"/>
    <w:rsid w:val="007674F4"/>
    <w:rsid w:val="00767BCC"/>
    <w:rsid w:val="00767C01"/>
    <w:rsid w:val="00770364"/>
    <w:rsid w:val="00770A94"/>
    <w:rsid w:val="00771318"/>
    <w:rsid w:val="007713EF"/>
    <w:rsid w:val="00771CA4"/>
    <w:rsid w:val="007721EA"/>
    <w:rsid w:val="007730BA"/>
    <w:rsid w:val="007730BD"/>
    <w:rsid w:val="0077430E"/>
    <w:rsid w:val="00774348"/>
    <w:rsid w:val="007746A1"/>
    <w:rsid w:val="00774BD3"/>
    <w:rsid w:val="00774E63"/>
    <w:rsid w:val="00774F0F"/>
    <w:rsid w:val="00774FA9"/>
    <w:rsid w:val="0077505A"/>
    <w:rsid w:val="007753C0"/>
    <w:rsid w:val="00775464"/>
    <w:rsid w:val="00775B98"/>
    <w:rsid w:val="007768BA"/>
    <w:rsid w:val="00777471"/>
    <w:rsid w:val="00780B98"/>
    <w:rsid w:val="00780B9E"/>
    <w:rsid w:val="00780E9E"/>
    <w:rsid w:val="0078125F"/>
    <w:rsid w:val="007812AC"/>
    <w:rsid w:val="00782005"/>
    <w:rsid w:val="0078228A"/>
    <w:rsid w:val="007828DC"/>
    <w:rsid w:val="00782CA9"/>
    <w:rsid w:val="0078364F"/>
    <w:rsid w:val="007838D0"/>
    <w:rsid w:val="00783B04"/>
    <w:rsid w:val="00784301"/>
    <w:rsid w:val="0078440F"/>
    <w:rsid w:val="007847AF"/>
    <w:rsid w:val="00785167"/>
    <w:rsid w:val="007851C4"/>
    <w:rsid w:val="0078583C"/>
    <w:rsid w:val="00785BD1"/>
    <w:rsid w:val="00785C5E"/>
    <w:rsid w:val="00786843"/>
    <w:rsid w:val="00786A15"/>
    <w:rsid w:val="00786D97"/>
    <w:rsid w:val="00786F94"/>
    <w:rsid w:val="00787171"/>
    <w:rsid w:val="0078724F"/>
    <w:rsid w:val="00787254"/>
    <w:rsid w:val="007873C2"/>
    <w:rsid w:val="00787A04"/>
    <w:rsid w:val="00787AC7"/>
    <w:rsid w:val="00787B6A"/>
    <w:rsid w:val="0079014A"/>
    <w:rsid w:val="007906C1"/>
    <w:rsid w:val="007906C5"/>
    <w:rsid w:val="00790E04"/>
    <w:rsid w:val="00792731"/>
    <w:rsid w:val="00792AC7"/>
    <w:rsid w:val="00792CCE"/>
    <w:rsid w:val="00793152"/>
    <w:rsid w:val="0079341A"/>
    <w:rsid w:val="007935C0"/>
    <w:rsid w:val="00793999"/>
    <w:rsid w:val="00793F9E"/>
    <w:rsid w:val="0079473B"/>
    <w:rsid w:val="0079501C"/>
    <w:rsid w:val="00795AA9"/>
    <w:rsid w:val="00795B42"/>
    <w:rsid w:val="00795DBB"/>
    <w:rsid w:val="00795E0F"/>
    <w:rsid w:val="00795E42"/>
    <w:rsid w:val="0079632C"/>
    <w:rsid w:val="00796B59"/>
    <w:rsid w:val="00796CD7"/>
    <w:rsid w:val="0079718C"/>
    <w:rsid w:val="007A00D4"/>
    <w:rsid w:val="007A0671"/>
    <w:rsid w:val="007A0C7D"/>
    <w:rsid w:val="007A0CC1"/>
    <w:rsid w:val="007A0D49"/>
    <w:rsid w:val="007A0E70"/>
    <w:rsid w:val="007A0EEE"/>
    <w:rsid w:val="007A0F56"/>
    <w:rsid w:val="007A147C"/>
    <w:rsid w:val="007A1823"/>
    <w:rsid w:val="007A197D"/>
    <w:rsid w:val="007A1B36"/>
    <w:rsid w:val="007A20D5"/>
    <w:rsid w:val="007A2426"/>
    <w:rsid w:val="007A2A53"/>
    <w:rsid w:val="007A312C"/>
    <w:rsid w:val="007A32CC"/>
    <w:rsid w:val="007A3610"/>
    <w:rsid w:val="007A3C96"/>
    <w:rsid w:val="007A3E32"/>
    <w:rsid w:val="007A4142"/>
    <w:rsid w:val="007A499B"/>
    <w:rsid w:val="007A504F"/>
    <w:rsid w:val="007A52F6"/>
    <w:rsid w:val="007A54BB"/>
    <w:rsid w:val="007A5B71"/>
    <w:rsid w:val="007A60F3"/>
    <w:rsid w:val="007A64AB"/>
    <w:rsid w:val="007A6604"/>
    <w:rsid w:val="007A66DB"/>
    <w:rsid w:val="007A69F5"/>
    <w:rsid w:val="007A70E7"/>
    <w:rsid w:val="007A7629"/>
    <w:rsid w:val="007A7735"/>
    <w:rsid w:val="007A78D3"/>
    <w:rsid w:val="007A79FD"/>
    <w:rsid w:val="007A7C47"/>
    <w:rsid w:val="007B01BC"/>
    <w:rsid w:val="007B0C08"/>
    <w:rsid w:val="007B0EEF"/>
    <w:rsid w:val="007B13A9"/>
    <w:rsid w:val="007B1FEB"/>
    <w:rsid w:val="007B284B"/>
    <w:rsid w:val="007B2B92"/>
    <w:rsid w:val="007B2EDC"/>
    <w:rsid w:val="007B3ABD"/>
    <w:rsid w:val="007B3C79"/>
    <w:rsid w:val="007B41D9"/>
    <w:rsid w:val="007B4521"/>
    <w:rsid w:val="007B5520"/>
    <w:rsid w:val="007B5653"/>
    <w:rsid w:val="007B607C"/>
    <w:rsid w:val="007B61CE"/>
    <w:rsid w:val="007B6790"/>
    <w:rsid w:val="007B67C9"/>
    <w:rsid w:val="007C01AB"/>
    <w:rsid w:val="007C0323"/>
    <w:rsid w:val="007C06AD"/>
    <w:rsid w:val="007C0906"/>
    <w:rsid w:val="007C1159"/>
    <w:rsid w:val="007C1227"/>
    <w:rsid w:val="007C1287"/>
    <w:rsid w:val="007C23BC"/>
    <w:rsid w:val="007C2466"/>
    <w:rsid w:val="007C2904"/>
    <w:rsid w:val="007C4130"/>
    <w:rsid w:val="007C419C"/>
    <w:rsid w:val="007C4271"/>
    <w:rsid w:val="007C477C"/>
    <w:rsid w:val="007C4B2D"/>
    <w:rsid w:val="007C4DC1"/>
    <w:rsid w:val="007C4EFD"/>
    <w:rsid w:val="007C5130"/>
    <w:rsid w:val="007C532B"/>
    <w:rsid w:val="007C6D88"/>
    <w:rsid w:val="007C7235"/>
    <w:rsid w:val="007C750D"/>
    <w:rsid w:val="007C7575"/>
    <w:rsid w:val="007C759F"/>
    <w:rsid w:val="007C76F0"/>
    <w:rsid w:val="007C7781"/>
    <w:rsid w:val="007C7A91"/>
    <w:rsid w:val="007D059F"/>
    <w:rsid w:val="007D0972"/>
    <w:rsid w:val="007D0F8A"/>
    <w:rsid w:val="007D1200"/>
    <w:rsid w:val="007D1434"/>
    <w:rsid w:val="007D1617"/>
    <w:rsid w:val="007D1911"/>
    <w:rsid w:val="007D1FE7"/>
    <w:rsid w:val="007D33D2"/>
    <w:rsid w:val="007D4993"/>
    <w:rsid w:val="007D4EEC"/>
    <w:rsid w:val="007D50BC"/>
    <w:rsid w:val="007D5383"/>
    <w:rsid w:val="007D554F"/>
    <w:rsid w:val="007D5C72"/>
    <w:rsid w:val="007D5D1A"/>
    <w:rsid w:val="007D5E83"/>
    <w:rsid w:val="007D65E2"/>
    <w:rsid w:val="007E003B"/>
    <w:rsid w:val="007E05A7"/>
    <w:rsid w:val="007E08B6"/>
    <w:rsid w:val="007E0B0B"/>
    <w:rsid w:val="007E12C6"/>
    <w:rsid w:val="007E1D81"/>
    <w:rsid w:val="007E1E5C"/>
    <w:rsid w:val="007E23EB"/>
    <w:rsid w:val="007E2451"/>
    <w:rsid w:val="007E2A74"/>
    <w:rsid w:val="007E2C86"/>
    <w:rsid w:val="007E2D8D"/>
    <w:rsid w:val="007E2E93"/>
    <w:rsid w:val="007E2EEA"/>
    <w:rsid w:val="007E37C5"/>
    <w:rsid w:val="007E388D"/>
    <w:rsid w:val="007E3892"/>
    <w:rsid w:val="007E3D91"/>
    <w:rsid w:val="007E4090"/>
    <w:rsid w:val="007E40E3"/>
    <w:rsid w:val="007E45FE"/>
    <w:rsid w:val="007E570F"/>
    <w:rsid w:val="007E5B32"/>
    <w:rsid w:val="007E5F18"/>
    <w:rsid w:val="007E6851"/>
    <w:rsid w:val="007E6E70"/>
    <w:rsid w:val="007E7307"/>
    <w:rsid w:val="007E74E6"/>
    <w:rsid w:val="007E7D2B"/>
    <w:rsid w:val="007E7E98"/>
    <w:rsid w:val="007F2583"/>
    <w:rsid w:val="007F2738"/>
    <w:rsid w:val="007F2AE2"/>
    <w:rsid w:val="007F332B"/>
    <w:rsid w:val="007F362B"/>
    <w:rsid w:val="007F370C"/>
    <w:rsid w:val="007F3D61"/>
    <w:rsid w:val="007F3E4C"/>
    <w:rsid w:val="007F3FA5"/>
    <w:rsid w:val="007F42CA"/>
    <w:rsid w:val="007F43B9"/>
    <w:rsid w:val="007F4AD1"/>
    <w:rsid w:val="007F4DE5"/>
    <w:rsid w:val="007F6CF1"/>
    <w:rsid w:val="007F6D96"/>
    <w:rsid w:val="007F6E3A"/>
    <w:rsid w:val="007F73FE"/>
    <w:rsid w:val="007F78DB"/>
    <w:rsid w:val="007F7D83"/>
    <w:rsid w:val="007F7E5C"/>
    <w:rsid w:val="00800598"/>
    <w:rsid w:val="00800E21"/>
    <w:rsid w:val="00800E92"/>
    <w:rsid w:val="008012E5"/>
    <w:rsid w:val="00801668"/>
    <w:rsid w:val="00802223"/>
    <w:rsid w:val="00802855"/>
    <w:rsid w:val="00802C59"/>
    <w:rsid w:val="00802C75"/>
    <w:rsid w:val="00802C84"/>
    <w:rsid w:val="008037A0"/>
    <w:rsid w:val="00803A48"/>
    <w:rsid w:val="00803B7E"/>
    <w:rsid w:val="00803BB2"/>
    <w:rsid w:val="00803CD8"/>
    <w:rsid w:val="0080415D"/>
    <w:rsid w:val="00804584"/>
    <w:rsid w:val="0080488C"/>
    <w:rsid w:val="00805487"/>
    <w:rsid w:val="008055F3"/>
    <w:rsid w:val="008056FD"/>
    <w:rsid w:val="00805972"/>
    <w:rsid w:val="00806505"/>
    <w:rsid w:val="00806635"/>
    <w:rsid w:val="00806694"/>
    <w:rsid w:val="00806800"/>
    <w:rsid w:val="008069F9"/>
    <w:rsid w:val="00806D00"/>
    <w:rsid w:val="00807EEF"/>
    <w:rsid w:val="00807F7E"/>
    <w:rsid w:val="0081010C"/>
    <w:rsid w:val="00810740"/>
    <w:rsid w:val="0081127F"/>
    <w:rsid w:val="00811336"/>
    <w:rsid w:val="0081194B"/>
    <w:rsid w:val="00811A6C"/>
    <w:rsid w:val="00811A6E"/>
    <w:rsid w:val="00811C3C"/>
    <w:rsid w:val="00812431"/>
    <w:rsid w:val="00812A51"/>
    <w:rsid w:val="0081309A"/>
    <w:rsid w:val="00813259"/>
    <w:rsid w:val="00813D17"/>
    <w:rsid w:val="00813F69"/>
    <w:rsid w:val="008148A5"/>
    <w:rsid w:val="00814D3E"/>
    <w:rsid w:val="00815424"/>
    <w:rsid w:val="00815EDC"/>
    <w:rsid w:val="0081623F"/>
    <w:rsid w:val="00816AC8"/>
    <w:rsid w:val="00817A90"/>
    <w:rsid w:val="00817E73"/>
    <w:rsid w:val="0082047D"/>
    <w:rsid w:val="00820F06"/>
    <w:rsid w:val="00821B23"/>
    <w:rsid w:val="008225D0"/>
    <w:rsid w:val="00822700"/>
    <w:rsid w:val="00822BC7"/>
    <w:rsid w:val="00823FB8"/>
    <w:rsid w:val="008246CF"/>
    <w:rsid w:val="0082489A"/>
    <w:rsid w:val="00825472"/>
    <w:rsid w:val="00825F96"/>
    <w:rsid w:val="0082609A"/>
    <w:rsid w:val="00826411"/>
    <w:rsid w:val="008266CC"/>
    <w:rsid w:val="00826777"/>
    <w:rsid w:val="008268D7"/>
    <w:rsid w:val="00826ACF"/>
    <w:rsid w:val="00826CB3"/>
    <w:rsid w:val="00826F31"/>
    <w:rsid w:val="008275FE"/>
    <w:rsid w:val="0082781E"/>
    <w:rsid w:val="00827CC2"/>
    <w:rsid w:val="008305DF"/>
    <w:rsid w:val="008306F0"/>
    <w:rsid w:val="00830880"/>
    <w:rsid w:val="00830B37"/>
    <w:rsid w:val="0083237D"/>
    <w:rsid w:val="00832653"/>
    <w:rsid w:val="00832CE0"/>
    <w:rsid w:val="00835B98"/>
    <w:rsid w:val="00835D5B"/>
    <w:rsid w:val="00835EF4"/>
    <w:rsid w:val="00835FDC"/>
    <w:rsid w:val="00836103"/>
    <w:rsid w:val="0083637D"/>
    <w:rsid w:val="00836DE9"/>
    <w:rsid w:val="00836EAB"/>
    <w:rsid w:val="00836F6A"/>
    <w:rsid w:val="0083711F"/>
    <w:rsid w:val="008371C3"/>
    <w:rsid w:val="00837440"/>
    <w:rsid w:val="0083773B"/>
    <w:rsid w:val="00837DCB"/>
    <w:rsid w:val="00840C09"/>
    <w:rsid w:val="00840C80"/>
    <w:rsid w:val="0084125F"/>
    <w:rsid w:val="008412FF"/>
    <w:rsid w:val="00841812"/>
    <w:rsid w:val="00841BFD"/>
    <w:rsid w:val="00841CE3"/>
    <w:rsid w:val="0084277D"/>
    <w:rsid w:val="00843748"/>
    <w:rsid w:val="00843981"/>
    <w:rsid w:val="00843C70"/>
    <w:rsid w:val="00843CA3"/>
    <w:rsid w:val="00844386"/>
    <w:rsid w:val="008449B5"/>
    <w:rsid w:val="008454A4"/>
    <w:rsid w:val="00845DA6"/>
    <w:rsid w:val="0085035A"/>
    <w:rsid w:val="0085041B"/>
    <w:rsid w:val="00850518"/>
    <w:rsid w:val="00850A11"/>
    <w:rsid w:val="00850B93"/>
    <w:rsid w:val="00850B9C"/>
    <w:rsid w:val="0085163D"/>
    <w:rsid w:val="00851686"/>
    <w:rsid w:val="00851771"/>
    <w:rsid w:val="008518DF"/>
    <w:rsid w:val="0085197F"/>
    <w:rsid w:val="00851F3F"/>
    <w:rsid w:val="00852701"/>
    <w:rsid w:val="008529D7"/>
    <w:rsid w:val="00852E5D"/>
    <w:rsid w:val="0085320E"/>
    <w:rsid w:val="0085374C"/>
    <w:rsid w:val="00853CB4"/>
    <w:rsid w:val="00853EDD"/>
    <w:rsid w:val="0085411B"/>
    <w:rsid w:val="0085448B"/>
    <w:rsid w:val="0085451D"/>
    <w:rsid w:val="0085472D"/>
    <w:rsid w:val="00854CFA"/>
    <w:rsid w:val="00854FDD"/>
    <w:rsid w:val="0085586E"/>
    <w:rsid w:val="00855C49"/>
    <w:rsid w:val="008562B1"/>
    <w:rsid w:val="008562E0"/>
    <w:rsid w:val="0085675D"/>
    <w:rsid w:val="00856DEF"/>
    <w:rsid w:val="0085759B"/>
    <w:rsid w:val="00857A8E"/>
    <w:rsid w:val="00857C28"/>
    <w:rsid w:val="00857D1E"/>
    <w:rsid w:val="00860523"/>
    <w:rsid w:val="00860854"/>
    <w:rsid w:val="008609E3"/>
    <w:rsid w:val="00860A8B"/>
    <w:rsid w:val="00860AA6"/>
    <w:rsid w:val="008617EC"/>
    <w:rsid w:val="0086180B"/>
    <w:rsid w:val="00861DB4"/>
    <w:rsid w:val="00861F0C"/>
    <w:rsid w:val="0086314D"/>
    <w:rsid w:val="008634CA"/>
    <w:rsid w:val="008639FA"/>
    <w:rsid w:val="00863EFC"/>
    <w:rsid w:val="008641FD"/>
    <w:rsid w:val="0086429D"/>
    <w:rsid w:val="00864BB2"/>
    <w:rsid w:val="00865325"/>
    <w:rsid w:val="00865D94"/>
    <w:rsid w:val="00865E6F"/>
    <w:rsid w:val="00866006"/>
    <w:rsid w:val="0086636C"/>
    <w:rsid w:val="00867E0B"/>
    <w:rsid w:val="00867F71"/>
    <w:rsid w:val="008701E3"/>
    <w:rsid w:val="00870372"/>
    <w:rsid w:val="00870CD5"/>
    <w:rsid w:val="00870DA7"/>
    <w:rsid w:val="00870E51"/>
    <w:rsid w:val="008715AF"/>
    <w:rsid w:val="00871857"/>
    <w:rsid w:val="00871CF1"/>
    <w:rsid w:val="008724EB"/>
    <w:rsid w:val="00872645"/>
    <w:rsid w:val="00872CBA"/>
    <w:rsid w:val="00872D8B"/>
    <w:rsid w:val="00872EAF"/>
    <w:rsid w:val="00872F02"/>
    <w:rsid w:val="00873A74"/>
    <w:rsid w:val="00874734"/>
    <w:rsid w:val="00874C6B"/>
    <w:rsid w:val="008759A9"/>
    <w:rsid w:val="008759BA"/>
    <w:rsid w:val="00876153"/>
    <w:rsid w:val="00876614"/>
    <w:rsid w:val="00876F5C"/>
    <w:rsid w:val="00877667"/>
    <w:rsid w:val="00877CB1"/>
    <w:rsid w:val="00880C47"/>
    <w:rsid w:val="00880EF6"/>
    <w:rsid w:val="008816F0"/>
    <w:rsid w:val="00882CA8"/>
    <w:rsid w:val="00882CBD"/>
    <w:rsid w:val="00882FC8"/>
    <w:rsid w:val="0088351A"/>
    <w:rsid w:val="008838CA"/>
    <w:rsid w:val="00883C7F"/>
    <w:rsid w:val="00883D99"/>
    <w:rsid w:val="00884D27"/>
    <w:rsid w:val="00884F97"/>
    <w:rsid w:val="00885964"/>
    <w:rsid w:val="00885A29"/>
    <w:rsid w:val="00885AD4"/>
    <w:rsid w:val="00885B78"/>
    <w:rsid w:val="00885E70"/>
    <w:rsid w:val="008861F7"/>
    <w:rsid w:val="0088792D"/>
    <w:rsid w:val="00890001"/>
    <w:rsid w:val="00890085"/>
    <w:rsid w:val="00890150"/>
    <w:rsid w:val="008903BC"/>
    <w:rsid w:val="00890580"/>
    <w:rsid w:val="00890A1F"/>
    <w:rsid w:val="00890C7F"/>
    <w:rsid w:val="00890CC9"/>
    <w:rsid w:val="008917D5"/>
    <w:rsid w:val="00891D18"/>
    <w:rsid w:val="008922C0"/>
    <w:rsid w:val="00892C05"/>
    <w:rsid w:val="00893273"/>
    <w:rsid w:val="00893675"/>
    <w:rsid w:val="00894236"/>
    <w:rsid w:val="00895458"/>
    <w:rsid w:val="008954D1"/>
    <w:rsid w:val="0089552D"/>
    <w:rsid w:val="0089599A"/>
    <w:rsid w:val="0089625A"/>
    <w:rsid w:val="00896634"/>
    <w:rsid w:val="00896E2F"/>
    <w:rsid w:val="00897ABD"/>
    <w:rsid w:val="008A05DC"/>
    <w:rsid w:val="008A0635"/>
    <w:rsid w:val="008A13D5"/>
    <w:rsid w:val="008A1564"/>
    <w:rsid w:val="008A1889"/>
    <w:rsid w:val="008A18BC"/>
    <w:rsid w:val="008A2185"/>
    <w:rsid w:val="008A2318"/>
    <w:rsid w:val="008A2468"/>
    <w:rsid w:val="008A2A1F"/>
    <w:rsid w:val="008A35BA"/>
    <w:rsid w:val="008A35CE"/>
    <w:rsid w:val="008A39B2"/>
    <w:rsid w:val="008A3C53"/>
    <w:rsid w:val="008A516E"/>
    <w:rsid w:val="008A5A29"/>
    <w:rsid w:val="008A5DBF"/>
    <w:rsid w:val="008A60FC"/>
    <w:rsid w:val="008A61D3"/>
    <w:rsid w:val="008A628B"/>
    <w:rsid w:val="008A639D"/>
    <w:rsid w:val="008A6E52"/>
    <w:rsid w:val="008A727C"/>
    <w:rsid w:val="008A72C6"/>
    <w:rsid w:val="008A7BF7"/>
    <w:rsid w:val="008B08CA"/>
    <w:rsid w:val="008B096F"/>
    <w:rsid w:val="008B130C"/>
    <w:rsid w:val="008B15D2"/>
    <w:rsid w:val="008B182B"/>
    <w:rsid w:val="008B1C96"/>
    <w:rsid w:val="008B200E"/>
    <w:rsid w:val="008B2314"/>
    <w:rsid w:val="008B237E"/>
    <w:rsid w:val="008B2C55"/>
    <w:rsid w:val="008B3622"/>
    <w:rsid w:val="008B3AD5"/>
    <w:rsid w:val="008B3AE1"/>
    <w:rsid w:val="008B4707"/>
    <w:rsid w:val="008B47E4"/>
    <w:rsid w:val="008B4AA8"/>
    <w:rsid w:val="008B4C62"/>
    <w:rsid w:val="008B52CF"/>
    <w:rsid w:val="008B5703"/>
    <w:rsid w:val="008B5EBB"/>
    <w:rsid w:val="008B5F8F"/>
    <w:rsid w:val="008B5FD7"/>
    <w:rsid w:val="008B683D"/>
    <w:rsid w:val="008B69EA"/>
    <w:rsid w:val="008C052A"/>
    <w:rsid w:val="008C0AE8"/>
    <w:rsid w:val="008C0C36"/>
    <w:rsid w:val="008C0C50"/>
    <w:rsid w:val="008C11BC"/>
    <w:rsid w:val="008C1212"/>
    <w:rsid w:val="008C1642"/>
    <w:rsid w:val="008C1659"/>
    <w:rsid w:val="008C1F62"/>
    <w:rsid w:val="008C2A0C"/>
    <w:rsid w:val="008C34F6"/>
    <w:rsid w:val="008C3B3C"/>
    <w:rsid w:val="008C3B75"/>
    <w:rsid w:val="008C4054"/>
    <w:rsid w:val="008C4121"/>
    <w:rsid w:val="008C47E9"/>
    <w:rsid w:val="008C4CF8"/>
    <w:rsid w:val="008C4E77"/>
    <w:rsid w:val="008C5445"/>
    <w:rsid w:val="008C6343"/>
    <w:rsid w:val="008C63CD"/>
    <w:rsid w:val="008C69CA"/>
    <w:rsid w:val="008C6D7E"/>
    <w:rsid w:val="008C764E"/>
    <w:rsid w:val="008D03D9"/>
    <w:rsid w:val="008D0421"/>
    <w:rsid w:val="008D0596"/>
    <w:rsid w:val="008D0C99"/>
    <w:rsid w:val="008D0DC6"/>
    <w:rsid w:val="008D18C8"/>
    <w:rsid w:val="008D1D8E"/>
    <w:rsid w:val="008D24DA"/>
    <w:rsid w:val="008D2BBE"/>
    <w:rsid w:val="008D2C82"/>
    <w:rsid w:val="008D2CE8"/>
    <w:rsid w:val="008D2ED8"/>
    <w:rsid w:val="008D33A7"/>
    <w:rsid w:val="008D3A53"/>
    <w:rsid w:val="008D3B94"/>
    <w:rsid w:val="008D3B9F"/>
    <w:rsid w:val="008D4980"/>
    <w:rsid w:val="008D4FC4"/>
    <w:rsid w:val="008D536F"/>
    <w:rsid w:val="008D54FB"/>
    <w:rsid w:val="008D5A13"/>
    <w:rsid w:val="008D67AE"/>
    <w:rsid w:val="008D6AA4"/>
    <w:rsid w:val="008D74EC"/>
    <w:rsid w:val="008D7AC5"/>
    <w:rsid w:val="008D7CBA"/>
    <w:rsid w:val="008E0084"/>
    <w:rsid w:val="008E00F2"/>
    <w:rsid w:val="008E20FD"/>
    <w:rsid w:val="008E2B23"/>
    <w:rsid w:val="008E2C1B"/>
    <w:rsid w:val="008E2E93"/>
    <w:rsid w:val="008E3322"/>
    <w:rsid w:val="008E3B84"/>
    <w:rsid w:val="008E4167"/>
    <w:rsid w:val="008E42C1"/>
    <w:rsid w:val="008E491E"/>
    <w:rsid w:val="008E50E6"/>
    <w:rsid w:val="008E76F7"/>
    <w:rsid w:val="008F00D3"/>
    <w:rsid w:val="008F0748"/>
    <w:rsid w:val="008F0956"/>
    <w:rsid w:val="008F0BCA"/>
    <w:rsid w:val="008F110E"/>
    <w:rsid w:val="008F21C5"/>
    <w:rsid w:val="008F249A"/>
    <w:rsid w:val="008F30A0"/>
    <w:rsid w:val="008F333B"/>
    <w:rsid w:val="008F3965"/>
    <w:rsid w:val="008F3977"/>
    <w:rsid w:val="008F4496"/>
    <w:rsid w:val="008F4A50"/>
    <w:rsid w:val="008F504F"/>
    <w:rsid w:val="008F63AE"/>
    <w:rsid w:val="008F63E0"/>
    <w:rsid w:val="008F69FE"/>
    <w:rsid w:val="008F6BBA"/>
    <w:rsid w:val="008F70CC"/>
    <w:rsid w:val="008F77B2"/>
    <w:rsid w:val="008F7B61"/>
    <w:rsid w:val="009014BB"/>
    <w:rsid w:val="0090177B"/>
    <w:rsid w:val="00901A9E"/>
    <w:rsid w:val="00901B08"/>
    <w:rsid w:val="00901EAC"/>
    <w:rsid w:val="0090254F"/>
    <w:rsid w:val="00902738"/>
    <w:rsid w:val="00902820"/>
    <w:rsid w:val="00902DE5"/>
    <w:rsid w:val="00903584"/>
    <w:rsid w:val="009035FB"/>
    <w:rsid w:val="00903AD0"/>
    <w:rsid w:val="00904B67"/>
    <w:rsid w:val="009053C8"/>
    <w:rsid w:val="00905403"/>
    <w:rsid w:val="00905458"/>
    <w:rsid w:val="009057A8"/>
    <w:rsid w:val="00905CA8"/>
    <w:rsid w:val="00905DD0"/>
    <w:rsid w:val="009060BF"/>
    <w:rsid w:val="009060F7"/>
    <w:rsid w:val="00906106"/>
    <w:rsid w:val="00906561"/>
    <w:rsid w:val="00906AAD"/>
    <w:rsid w:val="00906B46"/>
    <w:rsid w:val="00906E8A"/>
    <w:rsid w:val="009072FA"/>
    <w:rsid w:val="00907579"/>
    <w:rsid w:val="009103D6"/>
    <w:rsid w:val="00910462"/>
    <w:rsid w:val="00910A29"/>
    <w:rsid w:val="00910F94"/>
    <w:rsid w:val="00911322"/>
    <w:rsid w:val="009114DE"/>
    <w:rsid w:val="00911C57"/>
    <w:rsid w:val="0091225B"/>
    <w:rsid w:val="009135D1"/>
    <w:rsid w:val="00913AB3"/>
    <w:rsid w:val="00913F54"/>
    <w:rsid w:val="00914571"/>
    <w:rsid w:val="00914980"/>
    <w:rsid w:val="00914A6B"/>
    <w:rsid w:val="00915553"/>
    <w:rsid w:val="0091564F"/>
    <w:rsid w:val="009158A0"/>
    <w:rsid w:val="00915BFD"/>
    <w:rsid w:val="0091649F"/>
    <w:rsid w:val="0091654C"/>
    <w:rsid w:val="009165B8"/>
    <w:rsid w:val="00916D22"/>
    <w:rsid w:val="00917240"/>
    <w:rsid w:val="00917419"/>
    <w:rsid w:val="00917C0C"/>
    <w:rsid w:val="00920111"/>
    <w:rsid w:val="00920A5E"/>
    <w:rsid w:val="00920FCB"/>
    <w:rsid w:val="00921C69"/>
    <w:rsid w:val="00921F4F"/>
    <w:rsid w:val="009224B4"/>
    <w:rsid w:val="0092317C"/>
    <w:rsid w:val="009234D2"/>
    <w:rsid w:val="009234DE"/>
    <w:rsid w:val="0092352D"/>
    <w:rsid w:val="00923832"/>
    <w:rsid w:val="00923E0F"/>
    <w:rsid w:val="009245F0"/>
    <w:rsid w:val="00924724"/>
    <w:rsid w:val="00925603"/>
    <w:rsid w:val="0092567C"/>
    <w:rsid w:val="009256FA"/>
    <w:rsid w:val="00925B66"/>
    <w:rsid w:val="00926179"/>
    <w:rsid w:val="00926182"/>
    <w:rsid w:val="00926205"/>
    <w:rsid w:val="00926E3A"/>
    <w:rsid w:val="00926F79"/>
    <w:rsid w:val="00930422"/>
    <w:rsid w:val="0093052C"/>
    <w:rsid w:val="009310B2"/>
    <w:rsid w:val="00931344"/>
    <w:rsid w:val="00931E0A"/>
    <w:rsid w:val="00932347"/>
    <w:rsid w:val="009331E3"/>
    <w:rsid w:val="009334F6"/>
    <w:rsid w:val="00933598"/>
    <w:rsid w:val="009336EF"/>
    <w:rsid w:val="00933A13"/>
    <w:rsid w:val="00934236"/>
    <w:rsid w:val="009343E2"/>
    <w:rsid w:val="00935211"/>
    <w:rsid w:val="00935458"/>
    <w:rsid w:val="00935749"/>
    <w:rsid w:val="00935BAB"/>
    <w:rsid w:val="0093767E"/>
    <w:rsid w:val="009404EA"/>
    <w:rsid w:val="00940624"/>
    <w:rsid w:val="00940E80"/>
    <w:rsid w:val="0094116F"/>
    <w:rsid w:val="00941681"/>
    <w:rsid w:val="00941C35"/>
    <w:rsid w:val="00942264"/>
    <w:rsid w:val="00942C89"/>
    <w:rsid w:val="00942E17"/>
    <w:rsid w:val="00943699"/>
    <w:rsid w:val="0094372D"/>
    <w:rsid w:val="00943A03"/>
    <w:rsid w:val="009442D8"/>
    <w:rsid w:val="0094433C"/>
    <w:rsid w:val="00944702"/>
    <w:rsid w:val="00944D0F"/>
    <w:rsid w:val="00944E91"/>
    <w:rsid w:val="00944EE1"/>
    <w:rsid w:val="009452A8"/>
    <w:rsid w:val="0094584A"/>
    <w:rsid w:val="00946587"/>
    <w:rsid w:val="00946CD5"/>
    <w:rsid w:val="00947111"/>
    <w:rsid w:val="00947231"/>
    <w:rsid w:val="00947353"/>
    <w:rsid w:val="00950F45"/>
    <w:rsid w:val="00951446"/>
    <w:rsid w:val="00952047"/>
    <w:rsid w:val="009523A1"/>
    <w:rsid w:val="0095264B"/>
    <w:rsid w:val="00952935"/>
    <w:rsid w:val="009538EA"/>
    <w:rsid w:val="00953ADA"/>
    <w:rsid w:val="00953BAA"/>
    <w:rsid w:val="009541AE"/>
    <w:rsid w:val="00954744"/>
    <w:rsid w:val="0095497A"/>
    <w:rsid w:val="00954E0D"/>
    <w:rsid w:val="009551B2"/>
    <w:rsid w:val="0095559F"/>
    <w:rsid w:val="0095589E"/>
    <w:rsid w:val="00956102"/>
    <w:rsid w:val="00956AED"/>
    <w:rsid w:val="00956CED"/>
    <w:rsid w:val="00957570"/>
    <w:rsid w:val="0095761C"/>
    <w:rsid w:val="00957C35"/>
    <w:rsid w:val="00961859"/>
    <w:rsid w:val="00961A8E"/>
    <w:rsid w:val="00961BB3"/>
    <w:rsid w:val="00962237"/>
    <w:rsid w:val="009628ED"/>
    <w:rsid w:val="0096296E"/>
    <w:rsid w:val="00962E74"/>
    <w:rsid w:val="00962E9A"/>
    <w:rsid w:val="009631F3"/>
    <w:rsid w:val="009632A3"/>
    <w:rsid w:val="00963974"/>
    <w:rsid w:val="00963FE3"/>
    <w:rsid w:val="0096408E"/>
    <w:rsid w:val="009641A9"/>
    <w:rsid w:val="009647F1"/>
    <w:rsid w:val="00964C9B"/>
    <w:rsid w:val="00964E2C"/>
    <w:rsid w:val="0096522E"/>
    <w:rsid w:val="00965893"/>
    <w:rsid w:val="00966E29"/>
    <w:rsid w:val="00966E57"/>
    <w:rsid w:val="00967410"/>
    <w:rsid w:val="009674E5"/>
    <w:rsid w:val="00967764"/>
    <w:rsid w:val="00967FD1"/>
    <w:rsid w:val="009701BD"/>
    <w:rsid w:val="009706DC"/>
    <w:rsid w:val="00971805"/>
    <w:rsid w:val="00971B35"/>
    <w:rsid w:val="009720CC"/>
    <w:rsid w:val="009720FD"/>
    <w:rsid w:val="00972250"/>
    <w:rsid w:val="0097235E"/>
    <w:rsid w:val="00972593"/>
    <w:rsid w:val="00972ED8"/>
    <w:rsid w:val="00973849"/>
    <w:rsid w:val="00973DBC"/>
    <w:rsid w:val="00973E4A"/>
    <w:rsid w:val="009749ED"/>
    <w:rsid w:val="00974A2D"/>
    <w:rsid w:val="00974E6E"/>
    <w:rsid w:val="00975994"/>
    <w:rsid w:val="00975B35"/>
    <w:rsid w:val="00975FB3"/>
    <w:rsid w:val="009761A3"/>
    <w:rsid w:val="009765BF"/>
    <w:rsid w:val="00976E60"/>
    <w:rsid w:val="009776D4"/>
    <w:rsid w:val="00977CF8"/>
    <w:rsid w:val="00977F76"/>
    <w:rsid w:val="00980046"/>
    <w:rsid w:val="009802A5"/>
    <w:rsid w:val="00980DFC"/>
    <w:rsid w:val="0098139A"/>
    <w:rsid w:val="0098141E"/>
    <w:rsid w:val="00981425"/>
    <w:rsid w:val="009817F1"/>
    <w:rsid w:val="00982430"/>
    <w:rsid w:val="009826EA"/>
    <w:rsid w:val="00982759"/>
    <w:rsid w:val="00982783"/>
    <w:rsid w:val="00982EC4"/>
    <w:rsid w:val="00983765"/>
    <w:rsid w:val="00983957"/>
    <w:rsid w:val="00983B58"/>
    <w:rsid w:val="00983FCC"/>
    <w:rsid w:val="009842A8"/>
    <w:rsid w:val="009843A5"/>
    <w:rsid w:val="009843F8"/>
    <w:rsid w:val="00984EB3"/>
    <w:rsid w:val="00984FE3"/>
    <w:rsid w:val="00985013"/>
    <w:rsid w:val="00985769"/>
    <w:rsid w:val="009858DD"/>
    <w:rsid w:val="00986484"/>
    <w:rsid w:val="00986857"/>
    <w:rsid w:val="00986BA7"/>
    <w:rsid w:val="00987006"/>
    <w:rsid w:val="009878CD"/>
    <w:rsid w:val="00987AD4"/>
    <w:rsid w:val="00987C52"/>
    <w:rsid w:val="00987D95"/>
    <w:rsid w:val="00990295"/>
    <w:rsid w:val="009909A7"/>
    <w:rsid w:val="00990DF8"/>
    <w:rsid w:val="00990F5C"/>
    <w:rsid w:val="009916CB"/>
    <w:rsid w:val="0099179D"/>
    <w:rsid w:val="009918CC"/>
    <w:rsid w:val="00991CAA"/>
    <w:rsid w:val="00992475"/>
    <w:rsid w:val="00992771"/>
    <w:rsid w:val="00993068"/>
    <w:rsid w:val="00993851"/>
    <w:rsid w:val="009942BF"/>
    <w:rsid w:val="00994462"/>
    <w:rsid w:val="00994480"/>
    <w:rsid w:val="00994592"/>
    <w:rsid w:val="00994754"/>
    <w:rsid w:val="009947DF"/>
    <w:rsid w:val="0099490C"/>
    <w:rsid w:val="0099592D"/>
    <w:rsid w:val="00995B48"/>
    <w:rsid w:val="00995DF6"/>
    <w:rsid w:val="00996CB7"/>
    <w:rsid w:val="00997210"/>
    <w:rsid w:val="00997870"/>
    <w:rsid w:val="009979D6"/>
    <w:rsid w:val="00997F0A"/>
    <w:rsid w:val="009A07D0"/>
    <w:rsid w:val="009A0A7B"/>
    <w:rsid w:val="009A1751"/>
    <w:rsid w:val="009A17A2"/>
    <w:rsid w:val="009A24F9"/>
    <w:rsid w:val="009A251E"/>
    <w:rsid w:val="009A25DF"/>
    <w:rsid w:val="009A2623"/>
    <w:rsid w:val="009A2FA4"/>
    <w:rsid w:val="009A31CF"/>
    <w:rsid w:val="009A33E5"/>
    <w:rsid w:val="009A3776"/>
    <w:rsid w:val="009A4028"/>
    <w:rsid w:val="009A402E"/>
    <w:rsid w:val="009A4175"/>
    <w:rsid w:val="009A5012"/>
    <w:rsid w:val="009A5A9A"/>
    <w:rsid w:val="009A5BC3"/>
    <w:rsid w:val="009A5CAF"/>
    <w:rsid w:val="009A61F1"/>
    <w:rsid w:val="009A65B9"/>
    <w:rsid w:val="009A75B8"/>
    <w:rsid w:val="009A763E"/>
    <w:rsid w:val="009A7963"/>
    <w:rsid w:val="009A7A17"/>
    <w:rsid w:val="009B0140"/>
    <w:rsid w:val="009B0391"/>
    <w:rsid w:val="009B0772"/>
    <w:rsid w:val="009B13BD"/>
    <w:rsid w:val="009B1AC3"/>
    <w:rsid w:val="009B2571"/>
    <w:rsid w:val="009B26C6"/>
    <w:rsid w:val="009B3188"/>
    <w:rsid w:val="009B36C6"/>
    <w:rsid w:val="009B3951"/>
    <w:rsid w:val="009B39A2"/>
    <w:rsid w:val="009B3E8D"/>
    <w:rsid w:val="009B4232"/>
    <w:rsid w:val="009B4F44"/>
    <w:rsid w:val="009B5381"/>
    <w:rsid w:val="009B5AC4"/>
    <w:rsid w:val="009B613B"/>
    <w:rsid w:val="009B62E8"/>
    <w:rsid w:val="009B6535"/>
    <w:rsid w:val="009B73DC"/>
    <w:rsid w:val="009B741D"/>
    <w:rsid w:val="009B7576"/>
    <w:rsid w:val="009C0079"/>
    <w:rsid w:val="009C02FD"/>
    <w:rsid w:val="009C0C3B"/>
    <w:rsid w:val="009C12D3"/>
    <w:rsid w:val="009C13EC"/>
    <w:rsid w:val="009C1BED"/>
    <w:rsid w:val="009C2855"/>
    <w:rsid w:val="009C35A1"/>
    <w:rsid w:val="009C387F"/>
    <w:rsid w:val="009C3946"/>
    <w:rsid w:val="009C3DA9"/>
    <w:rsid w:val="009C44BF"/>
    <w:rsid w:val="009C46C0"/>
    <w:rsid w:val="009C49A4"/>
    <w:rsid w:val="009C4C7C"/>
    <w:rsid w:val="009C4C96"/>
    <w:rsid w:val="009C4CFD"/>
    <w:rsid w:val="009C534F"/>
    <w:rsid w:val="009C59ED"/>
    <w:rsid w:val="009C60C7"/>
    <w:rsid w:val="009C6AFD"/>
    <w:rsid w:val="009C6BFC"/>
    <w:rsid w:val="009C74FB"/>
    <w:rsid w:val="009C7B91"/>
    <w:rsid w:val="009D02F8"/>
    <w:rsid w:val="009D0359"/>
    <w:rsid w:val="009D086D"/>
    <w:rsid w:val="009D0B43"/>
    <w:rsid w:val="009D1F6B"/>
    <w:rsid w:val="009D2251"/>
    <w:rsid w:val="009D22E6"/>
    <w:rsid w:val="009D25E8"/>
    <w:rsid w:val="009D2936"/>
    <w:rsid w:val="009D2A29"/>
    <w:rsid w:val="009D2B20"/>
    <w:rsid w:val="009D2F0C"/>
    <w:rsid w:val="009D3032"/>
    <w:rsid w:val="009D3118"/>
    <w:rsid w:val="009D39F8"/>
    <w:rsid w:val="009D3BEB"/>
    <w:rsid w:val="009D46CD"/>
    <w:rsid w:val="009D4B5C"/>
    <w:rsid w:val="009D4C97"/>
    <w:rsid w:val="009D5810"/>
    <w:rsid w:val="009D6776"/>
    <w:rsid w:val="009D67E8"/>
    <w:rsid w:val="009D687C"/>
    <w:rsid w:val="009D6E6E"/>
    <w:rsid w:val="009D7AA3"/>
    <w:rsid w:val="009E02BA"/>
    <w:rsid w:val="009E0408"/>
    <w:rsid w:val="009E0471"/>
    <w:rsid w:val="009E0B0E"/>
    <w:rsid w:val="009E154F"/>
    <w:rsid w:val="009E1AFC"/>
    <w:rsid w:val="009E2429"/>
    <w:rsid w:val="009E2468"/>
    <w:rsid w:val="009E3622"/>
    <w:rsid w:val="009E36EB"/>
    <w:rsid w:val="009E3963"/>
    <w:rsid w:val="009E3B32"/>
    <w:rsid w:val="009E412D"/>
    <w:rsid w:val="009E4543"/>
    <w:rsid w:val="009E46EE"/>
    <w:rsid w:val="009E4C26"/>
    <w:rsid w:val="009E516F"/>
    <w:rsid w:val="009E54FF"/>
    <w:rsid w:val="009E5C7B"/>
    <w:rsid w:val="009E5F96"/>
    <w:rsid w:val="009E62E2"/>
    <w:rsid w:val="009E6377"/>
    <w:rsid w:val="009E6712"/>
    <w:rsid w:val="009E697A"/>
    <w:rsid w:val="009E6A1B"/>
    <w:rsid w:val="009F0870"/>
    <w:rsid w:val="009F0D3B"/>
    <w:rsid w:val="009F1212"/>
    <w:rsid w:val="009F1B2D"/>
    <w:rsid w:val="009F2043"/>
    <w:rsid w:val="009F2248"/>
    <w:rsid w:val="009F2377"/>
    <w:rsid w:val="009F29E1"/>
    <w:rsid w:val="009F2CA0"/>
    <w:rsid w:val="009F338A"/>
    <w:rsid w:val="009F33D9"/>
    <w:rsid w:val="009F34A1"/>
    <w:rsid w:val="009F4300"/>
    <w:rsid w:val="009F4992"/>
    <w:rsid w:val="009F4E37"/>
    <w:rsid w:val="009F5778"/>
    <w:rsid w:val="009F579A"/>
    <w:rsid w:val="009F5936"/>
    <w:rsid w:val="009F5CC1"/>
    <w:rsid w:val="009F5DBF"/>
    <w:rsid w:val="009F6040"/>
    <w:rsid w:val="009F6192"/>
    <w:rsid w:val="009F6325"/>
    <w:rsid w:val="009F6423"/>
    <w:rsid w:val="009F7107"/>
    <w:rsid w:val="009F7C0E"/>
    <w:rsid w:val="009F7CD7"/>
    <w:rsid w:val="00A00773"/>
    <w:rsid w:val="00A00B52"/>
    <w:rsid w:val="00A013C9"/>
    <w:rsid w:val="00A015E9"/>
    <w:rsid w:val="00A017C0"/>
    <w:rsid w:val="00A01D80"/>
    <w:rsid w:val="00A024A5"/>
    <w:rsid w:val="00A02822"/>
    <w:rsid w:val="00A0374C"/>
    <w:rsid w:val="00A03FB5"/>
    <w:rsid w:val="00A0427E"/>
    <w:rsid w:val="00A0455E"/>
    <w:rsid w:val="00A04731"/>
    <w:rsid w:val="00A047C2"/>
    <w:rsid w:val="00A04811"/>
    <w:rsid w:val="00A04D3A"/>
    <w:rsid w:val="00A05C46"/>
    <w:rsid w:val="00A06071"/>
    <w:rsid w:val="00A063B7"/>
    <w:rsid w:val="00A06694"/>
    <w:rsid w:val="00A06F2A"/>
    <w:rsid w:val="00A07381"/>
    <w:rsid w:val="00A07C0E"/>
    <w:rsid w:val="00A10207"/>
    <w:rsid w:val="00A11217"/>
    <w:rsid w:val="00A116B3"/>
    <w:rsid w:val="00A118C3"/>
    <w:rsid w:val="00A11C4B"/>
    <w:rsid w:val="00A12061"/>
    <w:rsid w:val="00A1209D"/>
    <w:rsid w:val="00A12126"/>
    <w:rsid w:val="00A12871"/>
    <w:rsid w:val="00A12A28"/>
    <w:rsid w:val="00A12A40"/>
    <w:rsid w:val="00A12D5E"/>
    <w:rsid w:val="00A12E6A"/>
    <w:rsid w:val="00A1340F"/>
    <w:rsid w:val="00A13DBE"/>
    <w:rsid w:val="00A14012"/>
    <w:rsid w:val="00A140EB"/>
    <w:rsid w:val="00A143C1"/>
    <w:rsid w:val="00A145BD"/>
    <w:rsid w:val="00A14670"/>
    <w:rsid w:val="00A1556E"/>
    <w:rsid w:val="00A15724"/>
    <w:rsid w:val="00A15828"/>
    <w:rsid w:val="00A15E17"/>
    <w:rsid w:val="00A15E3E"/>
    <w:rsid w:val="00A169D0"/>
    <w:rsid w:val="00A16AA5"/>
    <w:rsid w:val="00A16DA0"/>
    <w:rsid w:val="00A17DFF"/>
    <w:rsid w:val="00A17E29"/>
    <w:rsid w:val="00A203A3"/>
    <w:rsid w:val="00A2046D"/>
    <w:rsid w:val="00A20A73"/>
    <w:rsid w:val="00A21732"/>
    <w:rsid w:val="00A21BCE"/>
    <w:rsid w:val="00A2289E"/>
    <w:rsid w:val="00A22CBF"/>
    <w:rsid w:val="00A2304B"/>
    <w:rsid w:val="00A233F3"/>
    <w:rsid w:val="00A23982"/>
    <w:rsid w:val="00A23AA2"/>
    <w:rsid w:val="00A23D6C"/>
    <w:rsid w:val="00A23E32"/>
    <w:rsid w:val="00A24339"/>
    <w:rsid w:val="00A243DD"/>
    <w:rsid w:val="00A2446A"/>
    <w:rsid w:val="00A24478"/>
    <w:rsid w:val="00A24B9E"/>
    <w:rsid w:val="00A24E39"/>
    <w:rsid w:val="00A24FC3"/>
    <w:rsid w:val="00A25D36"/>
    <w:rsid w:val="00A25E28"/>
    <w:rsid w:val="00A26047"/>
    <w:rsid w:val="00A26370"/>
    <w:rsid w:val="00A263E4"/>
    <w:rsid w:val="00A268CE"/>
    <w:rsid w:val="00A2695B"/>
    <w:rsid w:val="00A26B16"/>
    <w:rsid w:val="00A303DB"/>
    <w:rsid w:val="00A30B2F"/>
    <w:rsid w:val="00A315C4"/>
    <w:rsid w:val="00A318AC"/>
    <w:rsid w:val="00A31AED"/>
    <w:rsid w:val="00A31CEB"/>
    <w:rsid w:val="00A31D37"/>
    <w:rsid w:val="00A322E1"/>
    <w:rsid w:val="00A32438"/>
    <w:rsid w:val="00A327B6"/>
    <w:rsid w:val="00A328B5"/>
    <w:rsid w:val="00A32AA8"/>
    <w:rsid w:val="00A32DD8"/>
    <w:rsid w:val="00A33149"/>
    <w:rsid w:val="00A33309"/>
    <w:rsid w:val="00A336FE"/>
    <w:rsid w:val="00A33DB6"/>
    <w:rsid w:val="00A34820"/>
    <w:rsid w:val="00A34986"/>
    <w:rsid w:val="00A36070"/>
    <w:rsid w:val="00A36B8C"/>
    <w:rsid w:val="00A37928"/>
    <w:rsid w:val="00A40693"/>
    <w:rsid w:val="00A40832"/>
    <w:rsid w:val="00A411E0"/>
    <w:rsid w:val="00A415FB"/>
    <w:rsid w:val="00A4169B"/>
    <w:rsid w:val="00A41AE1"/>
    <w:rsid w:val="00A41E99"/>
    <w:rsid w:val="00A42442"/>
    <w:rsid w:val="00A424EC"/>
    <w:rsid w:val="00A428CA"/>
    <w:rsid w:val="00A42A23"/>
    <w:rsid w:val="00A43316"/>
    <w:rsid w:val="00A443DC"/>
    <w:rsid w:val="00A44F86"/>
    <w:rsid w:val="00A44FE7"/>
    <w:rsid w:val="00A4527C"/>
    <w:rsid w:val="00A45807"/>
    <w:rsid w:val="00A45A51"/>
    <w:rsid w:val="00A45F0D"/>
    <w:rsid w:val="00A45F1E"/>
    <w:rsid w:val="00A46436"/>
    <w:rsid w:val="00A46793"/>
    <w:rsid w:val="00A467C6"/>
    <w:rsid w:val="00A469AD"/>
    <w:rsid w:val="00A46B1F"/>
    <w:rsid w:val="00A46BD6"/>
    <w:rsid w:val="00A46F7F"/>
    <w:rsid w:val="00A47075"/>
    <w:rsid w:val="00A47C5C"/>
    <w:rsid w:val="00A502C2"/>
    <w:rsid w:val="00A50937"/>
    <w:rsid w:val="00A50E6E"/>
    <w:rsid w:val="00A51B60"/>
    <w:rsid w:val="00A51B9F"/>
    <w:rsid w:val="00A51FE2"/>
    <w:rsid w:val="00A522D4"/>
    <w:rsid w:val="00A530F4"/>
    <w:rsid w:val="00A531FD"/>
    <w:rsid w:val="00A53EDF"/>
    <w:rsid w:val="00A54010"/>
    <w:rsid w:val="00A542A0"/>
    <w:rsid w:val="00A545C4"/>
    <w:rsid w:val="00A54A96"/>
    <w:rsid w:val="00A54AEF"/>
    <w:rsid w:val="00A54AF9"/>
    <w:rsid w:val="00A55AB5"/>
    <w:rsid w:val="00A570C9"/>
    <w:rsid w:val="00A571E3"/>
    <w:rsid w:val="00A576AE"/>
    <w:rsid w:val="00A576C5"/>
    <w:rsid w:val="00A577FE"/>
    <w:rsid w:val="00A6035A"/>
    <w:rsid w:val="00A603D6"/>
    <w:rsid w:val="00A60580"/>
    <w:rsid w:val="00A61413"/>
    <w:rsid w:val="00A61679"/>
    <w:rsid w:val="00A61739"/>
    <w:rsid w:val="00A619A5"/>
    <w:rsid w:val="00A61A57"/>
    <w:rsid w:val="00A61B6E"/>
    <w:rsid w:val="00A6207A"/>
    <w:rsid w:val="00A62369"/>
    <w:rsid w:val="00A6277C"/>
    <w:rsid w:val="00A6297F"/>
    <w:rsid w:val="00A62F9A"/>
    <w:rsid w:val="00A6329E"/>
    <w:rsid w:val="00A63572"/>
    <w:rsid w:val="00A63E51"/>
    <w:rsid w:val="00A64421"/>
    <w:rsid w:val="00A645FA"/>
    <w:rsid w:val="00A652D7"/>
    <w:rsid w:val="00A6539E"/>
    <w:rsid w:val="00A6558D"/>
    <w:rsid w:val="00A65720"/>
    <w:rsid w:val="00A65C20"/>
    <w:rsid w:val="00A65CB5"/>
    <w:rsid w:val="00A6628F"/>
    <w:rsid w:val="00A662AB"/>
    <w:rsid w:val="00A665EB"/>
    <w:rsid w:val="00A6686D"/>
    <w:rsid w:val="00A66AE9"/>
    <w:rsid w:val="00A66AFC"/>
    <w:rsid w:val="00A66E70"/>
    <w:rsid w:val="00A670F9"/>
    <w:rsid w:val="00A674E1"/>
    <w:rsid w:val="00A67A9D"/>
    <w:rsid w:val="00A67ACC"/>
    <w:rsid w:val="00A67CC8"/>
    <w:rsid w:val="00A70255"/>
    <w:rsid w:val="00A7125D"/>
    <w:rsid w:val="00A71562"/>
    <w:rsid w:val="00A71632"/>
    <w:rsid w:val="00A727D6"/>
    <w:rsid w:val="00A72B6D"/>
    <w:rsid w:val="00A72C34"/>
    <w:rsid w:val="00A72F95"/>
    <w:rsid w:val="00A72F98"/>
    <w:rsid w:val="00A731D9"/>
    <w:rsid w:val="00A733C8"/>
    <w:rsid w:val="00A734E5"/>
    <w:rsid w:val="00A73615"/>
    <w:rsid w:val="00A73BD8"/>
    <w:rsid w:val="00A746B5"/>
    <w:rsid w:val="00A74866"/>
    <w:rsid w:val="00A74D53"/>
    <w:rsid w:val="00A75152"/>
    <w:rsid w:val="00A755A0"/>
    <w:rsid w:val="00A75702"/>
    <w:rsid w:val="00A757BE"/>
    <w:rsid w:val="00A75937"/>
    <w:rsid w:val="00A75CB5"/>
    <w:rsid w:val="00A767AD"/>
    <w:rsid w:val="00A76BE2"/>
    <w:rsid w:val="00A76C38"/>
    <w:rsid w:val="00A76DA6"/>
    <w:rsid w:val="00A770AA"/>
    <w:rsid w:val="00A77530"/>
    <w:rsid w:val="00A7AEEE"/>
    <w:rsid w:val="00A80634"/>
    <w:rsid w:val="00A80D30"/>
    <w:rsid w:val="00A8113E"/>
    <w:rsid w:val="00A81891"/>
    <w:rsid w:val="00A81D5F"/>
    <w:rsid w:val="00A8205A"/>
    <w:rsid w:val="00A8254A"/>
    <w:rsid w:val="00A82878"/>
    <w:rsid w:val="00A82BB8"/>
    <w:rsid w:val="00A82CAE"/>
    <w:rsid w:val="00A82EDF"/>
    <w:rsid w:val="00A83218"/>
    <w:rsid w:val="00A832D1"/>
    <w:rsid w:val="00A83A69"/>
    <w:rsid w:val="00A8426C"/>
    <w:rsid w:val="00A8427C"/>
    <w:rsid w:val="00A8457C"/>
    <w:rsid w:val="00A84922"/>
    <w:rsid w:val="00A84CF8"/>
    <w:rsid w:val="00A86F9A"/>
    <w:rsid w:val="00A87E64"/>
    <w:rsid w:val="00A90294"/>
    <w:rsid w:val="00A90816"/>
    <w:rsid w:val="00A90B66"/>
    <w:rsid w:val="00A90F22"/>
    <w:rsid w:val="00A910AD"/>
    <w:rsid w:val="00A91B87"/>
    <w:rsid w:val="00A91F08"/>
    <w:rsid w:val="00A925D3"/>
    <w:rsid w:val="00A925D7"/>
    <w:rsid w:val="00A926F4"/>
    <w:rsid w:val="00A93A21"/>
    <w:rsid w:val="00A93C9D"/>
    <w:rsid w:val="00A94B27"/>
    <w:rsid w:val="00A95061"/>
    <w:rsid w:val="00A95A68"/>
    <w:rsid w:val="00A962DE"/>
    <w:rsid w:val="00A9640F"/>
    <w:rsid w:val="00A96A60"/>
    <w:rsid w:val="00A97057"/>
    <w:rsid w:val="00A974B1"/>
    <w:rsid w:val="00A9756F"/>
    <w:rsid w:val="00AA0570"/>
    <w:rsid w:val="00AA0590"/>
    <w:rsid w:val="00AA0D00"/>
    <w:rsid w:val="00AA13B6"/>
    <w:rsid w:val="00AA1AEE"/>
    <w:rsid w:val="00AA1D0B"/>
    <w:rsid w:val="00AA21C8"/>
    <w:rsid w:val="00AA27EA"/>
    <w:rsid w:val="00AA2BA2"/>
    <w:rsid w:val="00AA2BD7"/>
    <w:rsid w:val="00AA2E78"/>
    <w:rsid w:val="00AA398C"/>
    <w:rsid w:val="00AA3F19"/>
    <w:rsid w:val="00AA407A"/>
    <w:rsid w:val="00AA4580"/>
    <w:rsid w:val="00AA46B3"/>
    <w:rsid w:val="00AA4B72"/>
    <w:rsid w:val="00AA4DDE"/>
    <w:rsid w:val="00AA5880"/>
    <w:rsid w:val="00AA5B25"/>
    <w:rsid w:val="00AA5D85"/>
    <w:rsid w:val="00AA65AD"/>
    <w:rsid w:val="00AA6951"/>
    <w:rsid w:val="00AA7157"/>
    <w:rsid w:val="00AA7879"/>
    <w:rsid w:val="00AA7BFB"/>
    <w:rsid w:val="00AB01C8"/>
    <w:rsid w:val="00AB03FC"/>
    <w:rsid w:val="00AB06F2"/>
    <w:rsid w:val="00AB0CA6"/>
    <w:rsid w:val="00AB0CDE"/>
    <w:rsid w:val="00AB0D56"/>
    <w:rsid w:val="00AB157D"/>
    <w:rsid w:val="00AB17D4"/>
    <w:rsid w:val="00AB1D65"/>
    <w:rsid w:val="00AB1ECC"/>
    <w:rsid w:val="00AB1EF4"/>
    <w:rsid w:val="00AB24DB"/>
    <w:rsid w:val="00AB24F3"/>
    <w:rsid w:val="00AB347C"/>
    <w:rsid w:val="00AB3C98"/>
    <w:rsid w:val="00AB3DC8"/>
    <w:rsid w:val="00AB41E5"/>
    <w:rsid w:val="00AB4201"/>
    <w:rsid w:val="00AB4567"/>
    <w:rsid w:val="00AB5480"/>
    <w:rsid w:val="00AB5527"/>
    <w:rsid w:val="00AB59E6"/>
    <w:rsid w:val="00AB5D49"/>
    <w:rsid w:val="00AB5F16"/>
    <w:rsid w:val="00AB681A"/>
    <w:rsid w:val="00AB6990"/>
    <w:rsid w:val="00AB6A75"/>
    <w:rsid w:val="00AB791A"/>
    <w:rsid w:val="00AC0680"/>
    <w:rsid w:val="00AC07CA"/>
    <w:rsid w:val="00AC13FE"/>
    <w:rsid w:val="00AC16E0"/>
    <w:rsid w:val="00AC1F80"/>
    <w:rsid w:val="00AC22CD"/>
    <w:rsid w:val="00AC2359"/>
    <w:rsid w:val="00AC306E"/>
    <w:rsid w:val="00AC337B"/>
    <w:rsid w:val="00AC3874"/>
    <w:rsid w:val="00AC3DF8"/>
    <w:rsid w:val="00AC463F"/>
    <w:rsid w:val="00AC472D"/>
    <w:rsid w:val="00AC4818"/>
    <w:rsid w:val="00AC60B2"/>
    <w:rsid w:val="00AC62A7"/>
    <w:rsid w:val="00AC66B8"/>
    <w:rsid w:val="00AC67B0"/>
    <w:rsid w:val="00AD0080"/>
    <w:rsid w:val="00AD0132"/>
    <w:rsid w:val="00AD0936"/>
    <w:rsid w:val="00AD09B6"/>
    <w:rsid w:val="00AD0CDD"/>
    <w:rsid w:val="00AD2032"/>
    <w:rsid w:val="00AD285D"/>
    <w:rsid w:val="00AD2C85"/>
    <w:rsid w:val="00AD368C"/>
    <w:rsid w:val="00AD3CD2"/>
    <w:rsid w:val="00AD3D00"/>
    <w:rsid w:val="00AD416A"/>
    <w:rsid w:val="00AD423A"/>
    <w:rsid w:val="00AD42A7"/>
    <w:rsid w:val="00AD4431"/>
    <w:rsid w:val="00AD4636"/>
    <w:rsid w:val="00AD46EA"/>
    <w:rsid w:val="00AD4A92"/>
    <w:rsid w:val="00AD4BAB"/>
    <w:rsid w:val="00AD4C3B"/>
    <w:rsid w:val="00AD4EB1"/>
    <w:rsid w:val="00AD4FB9"/>
    <w:rsid w:val="00AD58F6"/>
    <w:rsid w:val="00AD5A72"/>
    <w:rsid w:val="00AD6A04"/>
    <w:rsid w:val="00AD6BF7"/>
    <w:rsid w:val="00AD7025"/>
    <w:rsid w:val="00AD727E"/>
    <w:rsid w:val="00AD79C8"/>
    <w:rsid w:val="00AD7D7C"/>
    <w:rsid w:val="00AE0096"/>
    <w:rsid w:val="00AE0384"/>
    <w:rsid w:val="00AE0A7E"/>
    <w:rsid w:val="00AE11CB"/>
    <w:rsid w:val="00AE27D4"/>
    <w:rsid w:val="00AE2B56"/>
    <w:rsid w:val="00AE2F30"/>
    <w:rsid w:val="00AE2FF3"/>
    <w:rsid w:val="00AE3061"/>
    <w:rsid w:val="00AE3675"/>
    <w:rsid w:val="00AE4555"/>
    <w:rsid w:val="00AE4799"/>
    <w:rsid w:val="00AE536B"/>
    <w:rsid w:val="00AE63E6"/>
    <w:rsid w:val="00AE64A5"/>
    <w:rsid w:val="00AE69E6"/>
    <w:rsid w:val="00AE6DAF"/>
    <w:rsid w:val="00AE7DDA"/>
    <w:rsid w:val="00AF0196"/>
    <w:rsid w:val="00AF05B2"/>
    <w:rsid w:val="00AF072C"/>
    <w:rsid w:val="00AF0751"/>
    <w:rsid w:val="00AF0DC3"/>
    <w:rsid w:val="00AF1150"/>
    <w:rsid w:val="00AF15B7"/>
    <w:rsid w:val="00AF1822"/>
    <w:rsid w:val="00AF1A8D"/>
    <w:rsid w:val="00AF2267"/>
    <w:rsid w:val="00AF35E5"/>
    <w:rsid w:val="00AF364F"/>
    <w:rsid w:val="00AF390D"/>
    <w:rsid w:val="00AF3B2F"/>
    <w:rsid w:val="00AF3BD3"/>
    <w:rsid w:val="00AF3C64"/>
    <w:rsid w:val="00AF3FC3"/>
    <w:rsid w:val="00AF404B"/>
    <w:rsid w:val="00AF40BD"/>
    <w:rsid w:val="00AF4730"/>
    <w:rsid w:val="00AF4BB9"/>
    <w:rsid w:val="00AF50E0"/>
    <w:rsid w:val="00AF50E8"/>
    <w:rsid w:val="00AF5256"/>
    <w:rsid w:val="00AF5E98"/>
    <w:rsid w:val="00B00923"/>
    <w:rsid w:val="00B00AB1"/>
    <w:rsid w:val="00B01B97"/>
    <w:rsid w:val="00B01E79"/>
    <w:rsid w:val="00B01E7B"/>
    <w:rsid w:val="00B01EED"/>
    <w:rsid w:val="00B02152"/>
    <w:rsid w:val="00B0241D"/>
    <w:rsid w:val="00B027F3"/>
    <w:rsid w:val="00B02CB4"/>
    <w:rsid w:val="00B03AC1"/>
    <w:rsid w:val="00B0436F"/>
    <w:rsid w:val="00B0444A"/>
    <w:rsid w:val="00B045C6"/>
    <w:rsid w:val="00B04663"/>
    <w:rsid w:val="00B0515D"/>
    <w:rsid w:val="00B05502"/>
    <w:rsid w:val="00B06006"/>
    <w:rsid w:val="00B061EB"/>
    <w:rsid w:val="00B06AE7"/>
    <w:rsid w:val="00B06C12"/>
    <w:rsid w:val="00B06DBF"/>
    <w:rsid w:val="00B06ED5"/>
    <w:rsid w:val="00B079E3"/>
    <w:rsid w:val="00B07F76"/>
    <w:rsid w:val="00B1054B"/>
    <w:rsid w:val="00B10C1B"/>
    <w:rsid w:val="00B11A08"/>
    <w:rsid w:val="00B11E78"/>
    <w:rsid w:val="00B12196"/>
    <w:rsid w:val="00B124A2"/>
    <w:rsid w:val="00B12C23"/>
    <w:rsid w:val="00B12D10"/>
    <w:rsid w:val="00B137D5"/>
    <w:rsid w:val="00B13B81"/>
    <w:rsid w:val="00B14B13"/>
    <w:rsid w:val="00B15229"/>
    <w:rsid w:val="00B15300"/>
    <w:rsid w:val="00B15482"/>
    <w:rsid w:val="00B15604"/>
    <w:rsid w:val="00B15A8C"/>
    <w:rsid w:val="00B1654B"/>
    <w:rsid w:val="00B17A0A"/>
    <w:rsid w:val="00B17DE9"/>
    <w:rsid w:val="00B203B6"/>
    <w:rsid w:val="00B21587"/>
    <w:rsid w:val="00B21A8A"/>
    <w:rsid w:val="00B22795"/>
    <w:rsid w:val="00B237F2"/>
    <w:rsid w:val="00B238CB"/>
    <w:rsid w:val="00B23ED3"/>
    <w:rsid w:val="00B23F0D"/>
    <w:rsid w:val="00B24073"/>
    <w:rsid w:val="00B248B4"/>
    <w:rsid w:val="00B24B37"/>
    <w:rsid w:val="00B2515F"/>
    <w:rsid w:val="00B25EBD"/>
    <w:rsid w:val="00B2647A"/>
    <w:rsid w:val="00B26533"/>
    <w:rsid w:val="00B2682D"/>
    <w:rsid w:val="00B26F2A"/>
    <w:rsid w:val="00B277A6"/>
    <w:rsid w:val="00B27EA7"/>
    <w:rsid w:val="00B27EA8"/>
    <w:rsid w:val="00B27F27"/>
    <w:rsid w:val="00B30060"/>
    <w:rsid w:val="00B3089F"/>
    <w:rsid w:val="00B31E25"/>
    <w:rsid w:val="00B3266F"/>
    <w:rsid w:val="00B32CFE"/>
    <w:rsid w:val="00B32E24"/>
    <w:rsid w:val="00B33CFD"/>
    <w:rsid w:val="00B340D4"/>
    <w:rsid w:val="00B348DF"/>
    <w:rsid w:val="00B3581A"/>
    <w:rsid w:val="00B36129"/>
    <w:rsid w:val="00B36993"/>
    <w:rsid w:val="00B36AE2"/>
    <w:rsid w:val="00B37F24"/>
    <w:rsid w:val="00B406BC"/>
    <w:rsid w:val="00B4089E"/>
    <w:rsid w:val="00B412F5"/>
    <w:rsid w:val="00B41339"/>
    <w:rsid w:val="00B41AA9"/>
    <w:rsid w:val="00B41D33"/>
    <w:rsid w:val="00B4202A"/>
    <w:rsid w:val="00B420C6"/>
    <w:rsid w:val="00B42215"/>
    <w:rsid w:val="00B42F60"/>
    <w:rsid w:val="00B4305D"/>
    <w:rsid w:val="00B439DB"/>
    <w:rsid w:val="00B439F0"/>
    <w:rsid w:val="00B43A1C"/>
    <w:rsid w:val="00B43C1D"/>
    <w:rsid w:val="00B43F00"/>
    <w:rsid w:val="00B442B8"/>
    <w:rsid w:val="00B44CB4"/>
    <w:rsid w:val="00B44F70"/>
    <w:rsid w:val="00B45288"/>
    <w:rsid w:val="00B45413"/>
    <w:rsid w:val="00B45421"/>
    <w:rsid w:val="00B458AA"/>
    <w:rsid w:val="00B46392"/>
    <w:rsid w:val="00B463CC"/>
    <w:rsid w:val="00B474A2"/>
    <w:rsid w:val="00B4777F"/>
    <w:rsid w:val="00B47784"/>
    <w:rsid w:val="00B47797"/>
    <w:rsid w:val="00B4788E"/>
    <w:rsid w:val="00B512A8"/>
    <w:rsid w:val="00B514B0"/>
    <w:rsid w:val="00B515F1"/>
    <w:rsid w:val="00B519ED"/>
    <w:rsid w:val="00B51B74"/>
    <w:rsid w:val="00B51C94"/>
    <w:rsid w:val="00B528E1"/>
    <w:rsid w:val="00B52E53"/>
    <w:rsid w:val="00B53175"/>
    <w:rsid w:val="00B5334F"/>
    <w:rsid w:val="00B542E3"/>
    <w:rsid w:val="00B54B0F"/>
    <w:rsid w:val="00B54D93"/>
    <w:rsid w:val="00B55A4A"/>
    <w:rsid w:val="00B562D9"/>
    <w:rsid w:val="00B56C13"/>
    <w:rsid w:val="00B56E20"/>
    <w:rsid w:val="00B5728D"/>
    <w:rsid w:val="00B57393"/>
    <w:rsid w:val="00B573B5"/>
    <w:rsid w:val="00B603C4"/>
    <w:rsid w:val="00B60C0B"/>
    <w:rsid w:val="00B6143C"/>
    <w:rsid w:val="00B614C0"/>
    <w:rsid w:val="00B617AB"/>
    <w:rsid w:val="00B617D6"/>
    <w:rsid w:val="00B61974"/>
    <w:rsid w:val="00B61B4D"/>
    <w:rsid w:val="00B61E5E"/>
    <w:rsid w:val="00B62B61"/>
    <w:rsid w:val="00B62BC5"/>
    <w:rsid w:val="00B62C7D"/>
    <w:rsid w:val="00B6300A"/>
    <w:rsid w:val="00B630AC"/>
    <w:rsid w:val="00B63498"/>
    <w:rsid w:val="00B63CA4"/>
    <w:rsid w:val="00B63DDC"/>
    <w:rsid w:val="00B63E97"/>
    <w:rsid w:val="00B64295"/>
    <w:rsid w:val="00B64370"/>
    <w:rsid w:val="00B6480D"/>
    <w:rsid w:val="00B648FF"/>
    <w:rsid w:val="00B649A6"/>
    <w:rsid w:val="00B64A43"/>
    <w:rsid w:val="00B65243"/>
    <w:rsid w:val="00B654C1"/>
    <w:rsid w:val="00B662AC"/>
    <w:rsid w:val="00B6666D"/>
    <w:rsid w:val="00B66F89"/>
    <w:rsid w:val="00B671BA"/>
    <w:rsid w:val="00B67381"/>
    <w:rsid w:val="00B678E4"/>
    <w:rsid w:val="00B7039D"/>
    <w:rsid w:val="00B70982"/>
    <w:rsid w:val="00B70D9C"/>
    <w:rsid w:val="00B71C6E"/>
    <w:rsid w:val="00B722AA"/>
    <w:rsid w:val="00B725E8"/>
    <w:rsid w:val="00B728F8"/>
    <w:rsid w:val="00B733D8"/>
    <w:rsid w:val="00B73616"/>
    <w:rsid w:val="00B739EA"/>
    <w:rsid w:val="00B739FD"/>
    <w:rsid w:val="00B73BF9"/>
    <w:rsid w:val="00B73E27"/>
    <w:rsid w:val="00B73FFA"/>
    <w:rsid w:val="00B74423"/>
    <w:rsid w:val="00B744DA"/>
    <w:rsid w:val="00B746AD"/>
    <w:rsid w:val="00B75FC6"/>
    <w:rsid w:val="00B76554"/>
    <w:rsid w:val="00B7692C"/>
    <w:rsid w:val="00B7732E"/>
    <w:rsid w:val="00B7755B"/>
    <w:rsid w:val="00B776C0"/>
    <w:rsid w:val="00B779CD"/>
    <w:rsid w:val="00B77FC5"/>
    <w:rsid w:val="00B8031E"/>
    <w:rsid w:val="00B8036B"/>
    <w:rsid w:val="00B8059E"/>
    <w:rsid w:val="00B805CA"/>
    <w:rsid w:val="00B80E31"/>
    <w:rsid w:val="00B80ED6"/>
    <w:rsid w:val="00B81130"/>
    <w:rsid w:val="00B81512"/>
    <w:rsid w:val="00B81792"/>
    <w:rsid w:val="00B819CF"/>
    <w:rsid w:val="00B81A04"/>
    <w:rsid w:val="00B8216D"/>
    <w:rsid w:val="00B822C0"/>
    <w:rsid w:val="00B8277E"/>
    <w:rsid w:val="00B82801"/>
    <w:rsid w:val="00B837D6"/>
    <w:rsid w:val="00B83D67"/>
    <w:rsid w:val="00B84049"/>
    <w:rsid w:val="00B84A5E"/>
    <w:rsid w:val="00B84E53"/>
    <w:rsid w:val="00B855D0"/>
    <w:rsid w:val="00B859C9"/>
    <w:rsid w:val="00B85A04"/>
    <w:rsid w:val="00B8602F"/>
    <w:rsid w:val="00B87AA1"/>
    <w:rsid w:val="00B87D7D"/>
    <w:rsid w:val="00B90E9D"/>
    <w:rsid w:val="00B90FA7"/>
    <w:rsid w:val="00B91664"/>
    <w:rsid w:val="00B91932"/>
    <w:rsid w:val="00B91B13"/>
    <w:rsid w:val="00B923A7"/>
    <w:rsid w:val="00B924F5"/>
    <w:rsid w:val="00B92AD2"/>
    <w:rsid w:val="00B92F4B"/>
    <w:rsid w:val="00B94788"/>
    <w:rsid w:val="00B94AE6"/>
    <w:rsid w:val="00B955FA"/>
    <w:rsid w:val="00B95CE8"/>
    <w:rsid w:val="00B96930"/>
    <w:rsid w:val="00B96931"/>
    <w:rsid w:val="00B96B55"/>
    <w:rsid w:val="00B96EF9"/>
    <w:rsid w:val="00B96FDE"/>
    <w:rsid w:val="00B97EDF"/>
    <w:rsid w:val="00BA07DB"/>
    <w:rsid w:val="00BA0F06"/>
    <w:rsid w:val="00BA1162"/>
    <w:rsid w:val="00BA1542"/>
    <w:rsid w:val="00BA15BC"/>
    <w:rsid w:val="00BA1914"/>
    <w:rsid w:val="00BA2234"/>
    <w:rsid w:val="00BA2BB7"/>
    <w:rsid w:val="00BA2E2B"/>
    <w:rsid w:val="00BA31C6"/>
    <w:rsid w:val="00BA343D"/>
    <w:rsid w:val="00BA34AA"/>
    <w:rsid w:val="00BA3721"/>
    <w:rsid w:val="00BA3AC6"/>
    <w:rsid w:val="00BA3CBA"/>
    <w:rsid w:val="00BA4EB4"/>
    <w:rsid w:val="00BA500D"/>
    <w:rsid w:val="00BA51BA"/>
    <w:rsid w:val="00BA5222"/>
    <w:rsid w:val="00BA5224"/>
    <w:rsid w:val="00BA52DC"/>
    <w:rsid w:val="00BA530B"/>
    <w:rsid w:val="00BA5FD0"/>
    <w:rsid w:val="00BA5FE5"/>
    <w:rsid w:val="00BA6330"/>
    <w:rsid w:val="00BA6B15"/>
    <w:rsid w:val="00BA764D"/>
    <w:rsid w:val="00BB0523"/>
    <w:rsid w:val="00BB0861"/>
    <w:rsid w:val="00BB1220"/>
    <w:rsid w:val="00BB1555"/>
    <w:rsid w:val="00BB1CFC"/>
    <w:rsid w:val="00BB1D8D"/>
    <w:rsid w:val="00BB257F"/>
    <w:rsid w:val="00BB2839"/>
    <w:rsid w:val="00BB2C65"/>
    <w:rsid w:val="00BB2F34"/>
    <w:rsid w:val="00BB36B5"/>
    <w:rsid w:val="00BB44A4"/>
    <w:rsid w:val="00BB4807"/>
    <w:rsid w:val="00BB4C07"/>
    <w:rsid w:val="00BB5760"/>
    <w:rsid w:val="00BB5BDF"/>
    <w:rsid w:val="00BB6206"/>
    <w:rsid w:val="00BB6340"/>
    <w:rsid w:val="00BB650D"/>
    <w:rsid w:val="00BB6A1D"/>
    <w:rsid w:val="00BB6C57"/>
    <w:rsid w:val="00BB74EF"/>
    <w:rsid w:val="00BB76DA"/>
    <w:rsid w:val="00BB79BB"/>
    <w:rsid w:val="00BC0502"/>
    <w:rsid w:val="00BC0781"/>
    <w:rsid w:val="00BC07E4"/>
    <w:rsid w:val="00BC0822"/>
    <w:rsid w:val="00BC09B8"/>
    <w:rsid w:val="00BC0DBD"/>
    <w:rsid w:val="00BC1058"/>
    <w:rsid w:val="00BC123B"/>
    <w:rsid w:val="00BC19FE"/>
    <w:rsid w:val="00BC2425"/>
    <w:rsid w:val="00BC250E"/>
    <w:rsid w:val="00BC2D24"/>
    <w:rsid w:val="00BC2D70"/>
    <w:rsid w:val="00BC2F48"/>
    <w:rsid w:val="00BC3152"/>
    <w:rsid w:val="00BC3389"/>
    <w:rsid w:val="00BC3908"/>
    <w:rsid w:val="00BC4175"/>
    <w:rsid w:val="00BC41FC"/>
    <w:rsid w:val="00BC4F2C"/>
    <w:rsid w:val="00BC55E0"/>
    <w:rsid w:val="00BC5808"/>
    <w:rsid w:val="00BC5D5D"/>
    <w:rsid w:val="00BC5F78"/>
    <w:rsid w:val="00BC6A78"/>
    <w:rsid w:val="00BC789F"/>
    <w:rsid w:val="00BC799F"/>
    <w:rsid w:val="00BC7A5F"/>
    <w:rsid w:val="00BD05F4"/>
    <w:rsid w:val="00BD09FE"/>
    <w:rsid w:val="00BD146C"/>
    <w:rsid w:val="00BD14F7"/>
    <w:rsid w:val="00BD1B52"/>
    <w:rsid w:val="00BD23EF"/>
    <w:rsid w:val="00BD310A"/>
    <w:rsid w:val="00BD324D"/>
    <w:rsid w:val="00BD3290"/>
    <w:rsid w:val="00BD35C1"/>
    <w:rsid w:val="00BD3BD7"/>
    <w:rsid w:val="00BD3F8B"/>
    <w:rsid w:val="00BD42BD"/>
    <w:rsid w:val="00BD4ABA"/>
    <w:rsid w:val="00BD4FB5"/>
    <w:rsid w:val="00BD61F4"/>
    <w:rsid w:val="00BD68F0"/>
    <w:rsid w:val="00BD71F8"/>
    <w:rsid w:val="00BD7B83"/>
    <w:rsid w:val="00BE01A0"/>
    <w:rsid w:val="00BE0567"/>
    <w:rsid w:val="00BE0984"/>
    <w:rsid w:val="00BE0B4C"/>
    <w:rsid w:val="00BE0F1A"/>
    <w:rsid w:val="00BE1075"/>
    <w:rsid w:val="00BE13F1"/>
    <w:rsid w:val="00BE16DF"/>
    <w:rsid w:val="00BE1A2D"/>
    <w:rsid w:val="00BE1B2F"/>
    <w:rsid w:val="00BE1EC0"/>
    <w:rsid w:val="00BE2178"/>
    <w:rsid w:val="00BE299B"/>
    <w:rsid w:val="00BE3108"/>
    <w:rsid w:val="00BE3476"/>
    <w:rsid w:val="00BE4C1D"/>
    <w:rsid w:val="00BE4C5D"/>
    <w:rsid w:val="00BE4F01"/>
    <w:rsid w:val="00BE53F0"/>
    <w:rsid w:val="00BE57E2"/>
    <w:rsid w:val="00BE59B9"/>
    <w:rsid w:val="00BE5A81"/>
    <w:rsid w:val="00BE6240"/>
    <w:rsid w:val="00BE7278"/>
    <w:rsid w:val="00BE738D"/>
    <w:rsid w:val="00BE7ED8"/>
    <w:rsid w:val="00BF069A"/>
    <w:rsid w:val="00BF0896"/>
    <w:rsid w:val="00BF119B"/>
    <w:rsid w:val="00BF1345"/>
    <w:rsid w:val="00BF17A4"/>
    <w:rsid w:val="00BF19DA"/>
    <w:rsid w:val="00BF1F70"/>
    <w:rsid w:val="00BF1FD6"/>
    <w:rsid w:val="00BF21F9"/>
    <w:rsid w:val="00BF2A8F"/>
    <w:rsid w:val="00BF2AA2"/>
    <w:rsid w:val="00BF350B"/>
    <w:rsid w:val="00BF4504"/>
    <w:rsid w:val="00BF4841"/>
    <w:rsid w:val="00BF4C96"/>
    <w:rsid w:val="00BF4CE6"/>
    <w:rsid w:val="00BF5823"/>
    <w:rsid w:val="00BF5A4A"/>
    <w:rsid w:val="00BF5A91"/>
    <w:rsid w:val="00BF623E"/>
    <w:rsid w:val="00BF668E"/>
    <w:rsid w:val="00BF6F3A"/>
    <w:rsid w:val="00BF6FBA"/>
    <w:rsid w:val="00BF781F"/>
    <w:rsid w:val="00BF79BC"/>
    <w:rsid w:val="00BF7E14"/>
    <w:rsid w:val="00C00362"/>
    <w:rsid w:val="00C0055A"/>
    <w:rsid w:val="00C00A04"/>
    <w:rsid w:val="00C01498"/>
    <w:rsid w:val="00C01ED4"/>
    <w:rsid w:val="00C02262"/>
    <w:rsid w:val="00C02444"/>
    <w:rsid w:val="00C0258E"/>
    <w:rsid w:val="00C02EB9"/>
    <w:rsid w:val="00C0404A"/>
    <w:rsid w:val="00C041D1"/>
    <w:rsid w:val="00C04275"/>
    <w:rsid w:val="00C04B3A"/>
    <w:rsid w:val="00C0539E"/>
    <w:rsid w:val="00C057FA"/>
    <w:rsid w:val="00C05AE9"/>
    <w:rsid w:val="00C05C37"/>
    <w:rsid w:val="00C06AF9"/>
    <w:rsid w:val="00C06E5E"/>
    <w:rsid w:val="00C07176"/>
    <w:rsid w:val="00C10188"/>
    <w:rsid w:val="00C10853"/>
    <w:rsid w:val="00C10EB5"/>
    <w:rsid w:val="00C110C0"/>
    <w:rsid w:val="00C11118"/>
    <w:rsid w:val="00C11FFE"/>
    <w:rsid w:val="00C12D49"/>
    <w:rsid w:val="00C12EDB"/>
    <w:rsid w:val="00C12FEC"/>
    <w:rsid w:val="00C1316F"/>
    <w:rsid w:val="00C131C6"/>
    <w:rsid w:val="00C13546"/>
    <w:rsid w:val="00C13608"/>
    <w:rsid w:val="00C14522"/>
    <w:rsid w:val="00C14849"/>
    <w:rsid w:val="00C14E58"/>
    <w:rsid w:val="00C14F29"/>
    <w:rsid w:val="00C14F2E"/>
    <w:rsid w:val="00C15B60"/>
    <w:rsid w:val="00C16646"/>
    <w:rsid w:val="00C16691"/>
    <w:rsid w:val="00C169A1"/>
    <w:rsid w:val="00C16B4D"/>
    <w:rsid w:val="00C21AFB"/>
    <w:rsid w:val="00C22127"/>
    <w:rsid w:val="00C225A9"/>
    <w:rsid w:val="00C228C9"/>
    <w:rsid w:val="00C228D8"/>
    <w:rsid w:val="00C22B56"/>
    <w:rsid w:val="00C22C4A"/>
    <w:rsid w:val="00C2355D"/>
    <w:rsid w:val="00C24EF8"/>
    <w:rsid w:val="00C2547F"/>
    <w:rsid w:val="00C26E2C"/>
    <w:rsid w:val="00C27127"/>
    <w:rsid w:val="00C27755"/>
    <w:rsid w:val="00C27933"/>
    <w:rsid w:val="00C27D6F"/>
    <w:rsid w:val="00C3027F"/>
    <w:rsid w:val="00C30649"/>
    <w:rsid w:val="00C30CBF"/>
    <w:rsid w:val="00C30F8C"/>
    <w:rsid w:val="00C31DFA"/>
    <w:rsid w:val="00C32062"/>
    <w:rsid w:val="00C32A58"/>
    <w:rsid w:val="00C3311D"/>
    <w:rsid w:val="00C3320F"/>
    <w:rsid w:val="00C336DF"/>
    <w:rsid w:val="00C33EF1"/>
    <w:rsid w:val="00C3412F"/>
    <w:rsid w:val="00C34154"/>
    <w:rsid w:val="00C34282"/>
    <w:rsid w:val="00C343C7"/>
    <w:rsid w:val="00C3450A"/>
    <w:rsid w:val="00C346B0"/>
    <w:rsid w:val="00C34F67"/>
    <w:rsid w:val="00C35047"/>
    <w:rsid w:val="00C35210"/>
    <w:rsid w:val="00C35C3E"/>
    <w:rsid w:val="00C35CF4"/>
    <w:rsid w:val="00C35EA4"/>
    <w:rsid w:val="00C3601E"/>
    <w:rsid w:val="00C36100"/>
    <w:rsid w:val="00C369ED"/>
    <w:rsid w:val="00C37534"/>
    <w:rsid w:val="00C3753B"/>
    <w:rsid w:val="00C375EF"/>
    <w:rsid w:val="00C37F26"/>
    <w:rsid w:val="00C405BC"/>
    <w:rsid w:val="00C4063C"/>
    <w:rsid w:val="00C414B9"/>
    <w:rsid w:val="00C41694"/>
    <w:rsid w:val="00C416BD"/>
    <w:rsid w:val="00C420A9"/>
    <w:rsid w:val="00C42289"/>
    <w:rsid w:val="00C4263E"/>
    <w:rsid w:val="00C4363F"/>
    <w:rsid w:val="00C438B8"/>
    <w:rsid w:val="00C4398D"/>
    <w:rsid w:val="00C4415A"/>
    <w:rsid w:val="00C44227"/>
    <w:rsid w:val="00C442AF"/>
    <w:rsid w:val="00C443E0"/>
    <w:rsid w:val="00C46375"/>
    <w:rsid w:val="00C4637E"/>
    <w:rsid w:val="00C46471"/>
    <w:rsid w:val="00C46526"/>
    <w:rsid w:val="00C466D6"/>
    <w:rsid w:val="00C4725E"/>
    <w:rsid w:val="00C50037"/>
    <w:rsid w:val="00C502EB"/>
    <w:rsid w:val="00C504B3"/>
    <w:rsid w:val="00C505F4"/>
    <w:rsid w:val="00C50A2C"/>
    <w:rsid w:val="00C50B0A"/>
    <w:rsid w:val="00C50F86"/>
    <w:rsid w:val="00C5108B"/>
    <w:rsid w:val="00C51CCE"/>
    <w:rsid w:val="00C51FC5"/>
    <w:rsid w:val="00C52052"/>
    <w:rsid w:val="00C527CA"/>
    <w:rsid w:val="00C52E45"/>
    <w:rsid w:val="00C53864"/>
    <w:rsid w:val="00C54233"/>
    <w:rsid w:val="00C54548"/>
    <w:rsid w:val="00C54860"/>
    <w:rsid w:val="00C54D5C"/>
    <w:rsid w:val="00C5500A"/>
    <w:rsid w:val="00C550B2"/>
    <w:rsid w:val="00C5530A"/>
    <w:rsid w:val="00C55460"/>
    <w:rsid w:val="00C5556C"/>
    <w:rsid w:val="00C55626"/>
    <w:rsid w:val="00C559A8"/>
    <w:rsid w:val="00C55A44"/>
    <w:rsid w:val="00C55CB4"/>
    <w:rsid w:val="00C55F94"/>
    <w:rsid w:val="00C5697C"/>
    <w:rsid w:val="00C57229"/>
    <w:rsid w:val="00C6012D"/>
    <w:rsid w:val="00C60285"/>
    <w:rsid w:val="00C6052B"/>
    <w:rsid w:val="00C60BA6"/>
    <w:rsid w:val="00C60BF4"/>
    <w:rsid w:val="00C6170C"/>
    <w:rsid w:val="00C6190C"/>
    <w:rsid w:val="00C61B83"/>
    <w:rsid w:val="00C6219B"/>
    <w:rsid w:val="00C62F1A"/>
    <w:rsid w:val="00C631DA"/>
    <w:rsid w:val="00C64626"/>
    <w:rsid w:val="00C647D4"/>
    <w:rsid w:val="00C64877"/>
    <w:rsid w:val="00C650CC"/>
    <w:rsid w:val="00C65162"/>
    <w:rsid w:val="00C6526E"/>
    <w:rsid w:val="00C666D2"/>
    <w:rsid w:val="00C66DC6"/>
    <w:rsid w:val="00C67E06"/>
    <w:rsid w:val="00C67EA7"/>
    <w:rsid w:val="00C704F1"/>
    <w:rsid w:val="00C70B01"/>
    <w:rsid w:val="00C70FD4"/>
    <w:rsid w:val="00C71BB8"/>
    <w:rsid w:val="00C71CF2"/>
    <w:rsid w:val="00C7200A"/>
    <w:rsid w:val="00C7230C"/>
    <w:rsid w:val="00C72488"/>
    <w:rsid w:val="00C72604"/>
    <w:rsid w:val="00C72C91"/>
    <w:rsid w:val="00C73188"/>
    <w:rsid w:val="00C73738"/>
    <w:rsid w:val="00C73915"/>
    <w:rsid w:val="00C73931"/>
    <w:rsid w:val="00C73BA1"/>
    <w:rsid w:val="00C74AA2"/>
    <w:rsid w:val="00C74B01"/>
    <w:rsid w:val="00C74B6B"/>
    <w:rsid w:val="00C74FD7"/>
    <w:rsid w:val="00C7545E"/>
    <w:rsid w:val="00C754E1"/>
    <w:rsid w:val="00C758C8"/>
    <w:rsid w:val="00C75C4D"/>
    <w:rsid w:val="00C75C7D"/>
    <w:rsid w:val="00C75D9C"/>
    <w:rsid w:val="00C76BD1"/>
    <w:rsid w:val="00C76FC3"/>
    <w:rsid w:val="00C76FD1"/>
    <w:rsid w:val="00C778FF"/>
    <w:rsid w:val="00C77AA3"/>
    <w:rsid w:val="00C77E81"/>
    <w:rsid w:val="00C8018A"/>
    <w:rsid w:val="00C808EA"/>
    <w:rsid w:val="00C80B70"/>
    <w:rsid w:val="00C80C1D"/>
    <w:rsid w:val="00C81281"/>
    <w:rsid w:val="00C81439"/>
    <w:rsid w:val="00C81517"/>
    <w:rsid w:val="00C81BA7"/>
    <w:rsid w:val="00C81E53"/>
    <w:rsid w:val="00C82162"/>
    <w:rsid w:val="00C82171"/>
    <w:rsid w:val="00C823AC"/>
    <w:rsid w:val="00C829CB"/>
    <w:rsid w:val="00C82C27"/>
    <w:rsid w:val="00C8347C"/>
    <w:rsid w:val="00C834F9"/>
    <w:rsid w:val="00C846B6"/>
    <w:rsid w:val="00C84788"/>
    <w:rsid w:val="00C84A91"/>
    <w:rsid w:val="00C85232"/>
    <w:rsid w:val="00C8562A"/>
    <w:rsid w:val="00C85714"/>
    <w:rsid w:val="00C85C6C"/>
    <w:rsid w:val="00C85D78"/>
    <w:rsid w:val="00C8617B"/>
    <w:rsid w:val="00C87980"/>
    <w:rsid w:val="00C87C76"/>
    <w:rsid w:val="00C90460"/>
    <w:rsid w:val="00C90877"/>
    <w:rsid w:val="00C91524"/>
    <w:rsid w:val="00C91AE6"/>
    <w:rsid w:val="00C922C7"/>
    <w:rsid w:val="00C92536"/>
    <w:rsid w:val="00C926FD"/>
    <w:rsid w:val="00C92711"/>
    <w:rsid w:val="00C92CFD"/>
    <w:rsid w:val="00C9314B"/>
    <w:rsid w:val="00C9352E"/>
    <w:rsid w:val="00C93A41"/>
    <w:rsid w:val="00C93FB8"/>
    <w:rsid w:val="00C94114"/>
    <w:rsid w:val="00C94497"/>
    <w:rsid w:val="00C95598"/>
    <w:rsid w:val="00C967CE"/>
    <w:rsid w:val="00C9689F"/>
    <w:rsid w:val="00C96D0B"/>
    <w:rsid w:val="00C96DB4"/>
    <w:rsid w:val="00C97614"/>
    <w:rsid w:val="00C978BA"/>
    <w:rsid w:val="00C97B50"/>
    <w:rsid w:val="00CA06B8"/>
    <w:rsid w:val="00CA0D91"/>
    <w:rsid w:val="00CA0E09"/>
    <w:rsid w:val="00CA1667"/>
    <w:rsid w:val="00CA17E0"/>
    <w:rsid w:val="00CA1A3C"/>
    <w:rsid w:val="00CA1A71"/>
    <w:rsid w:val="00CA1AFD"/>
    <w:rsid w:val="00CA1B2D"/>
    <w:rsid w:val="00CA1FCC"/>
    <w:rsid w:val="00CA2DD1"/>
    <w:rsid w:val="00CA32E7"/>
    <w:rsid w:val="00CA3984"/>
    <w:rsid w:val="00CA3B89"/>
    <w:rsid w:val="00CA3D5A"/>
    <w:rsid w:val="00CA4316"/>
    <w:rsid w:val="00CA47B7"/>
    <w:rsid w:val="00CA4B72"/>
    <w:rsid w:val="00CA51FE"/>
    <w:rsid w:val="00CA53D7"/>
    <w:rsid w:val="00CA5744"/>
    <w:rsid w:val="00CA5C57"/>
    <w:rsid w:val="00CA5C58"/>
    <w:rsid w:val="00CA5F8B"/>
    <w:rsid w:val="00CA6090"/>
    <w:rsid w:val="00CA61AA"/>
    <w:rsid w:val="00CA6A07"/>
    <w:rsid w:val="00CA6B18"/>
    <w:rsid w:val="00CA6D33"/>
    <w:rsid w:val="00CA74B0"/>
    <w:rsid w:val="00CA7773"/>
    <w:rsid w:val="00CA78C0"/>
    <w:rsid w:val="00CA7B34"/>
    <w:rsid w:val="00CB030A"/>
    <w:rsid w:val="00CB0BA8"/>
    <w:rsid w:val="00CB0FE3"/>
    <w:rsid w:val="00CB12FE"/>
    <w:rsid w:val="00CB166B"/>
    <w:rsid w:val="00CB1A32"/>
    <w:rsid w:val="00CB1A47"/>
    <w:rsid w:val="00CB202A"/>
    <w:rsid w:val="00CB2B0F"/>
    <w:rsid w:val="00CB2F7B"/>
    <w:rsid w:val="00CB30B9"/>
    <w:rsid w:val="00CB32D9"/>
    <w:rsid w:val="00CB3C47"/>
    <w:rsid w:val="00CB3F5A"/>
    <w:rsid w:val="00CB4052"/>
    <w:rsid w:val="00CB48B1"/>
    <w:rsid w:val="00CB4D1A"/>
    <w:rsid w:val="00CB53EC"/>
    <w:rsid w:val="00CB55CA"/>
    <w:rsid w:val="00CB586F"/>
    <w:rsid w:val="00CB5B6A"/>
    <w:rsid w:val="00CB5C49"/>
    <w:rsid w:val="00CB6315"/>
    <w:rsid w:val="00CB6544"/>
    <w:rsid w:val="00CB6DE3"/>
    <w:rsid w:val="00CC0266"/>
    <w:rsid w:val="00CC05EE"/>
    <w:rsid w:val="00CC06E6"/>
    <w:rsid w:val="00CC0A53"/>
    <w:rsid w:val="00CC0D6F"/>
    <w:rsid w:val="00CC1055"/>
    <w:rsid w:val="00CC2820"/>
    <w:rsid w:val="00CC2DFB"/>
    <w:rsid w:val="00CC31EA"/>
    <w:rsid w:val="00CC328D"/>
    <w:rsid w:val="00CC338A"/>
    <w:rsid w:val="00CC3F17"/>
    <w:rsid w:val="00CC4329"/>
    <w:rsid w:val="00CC461D"/>
    <w:rsid w:val="00CC4AB5"/>
    <w:rsid w:val="00CC4AF2"/>
    <w:rsid w:val="00CC4C4B"/>
    <w:rsid w:val="00CC51C9"/>
    <w:rsid w:val="00CC5DCC"/>
    <w:rsid w:val="00CC65FE"/>
    <w:rsid w:val="00CC6775"/>
    <w:rsid w:val="00CC6D5F"/>
    <w:rsid w:val="00CC6F61"/>
    <w:rsid w:val="00CC7076"/>
    <w:rsid w:val="00CC71F2"/>
    <w:rsid w:val="00CC7B58"/>
    <w:rsid w:val="00CC7C55"/>
    <w:rsid w:val="00CD029E"/>
    <w:rsid w:val="00CD06E0"/>
    <w:rsid w:val="00CD074A"/>
    <w:rsid w:val="00CD0905"/>
    <w:rsid w:val="00CD0BA9"/>
    <w:rsid w:val="00CD0C21"/>
    <w:rsid w:val="00CD1886"/>
    <w:rsid w:val="00CD18C0"/>
    <w:rsid w:val="00CD18DD"/>
    <w:rsid w:val="00CD1D90"/>
    <w:rsid w:val="00CD1DC9"/>
    <w:rsid w:val="00CD20AA"/>
    <w:rsid w:val="00CD23BF"/>
    <w:rsid w:val="00CD28A4"/>
    <w:rsid w:val="00CD2DB1"/>
    <w:rsid w:val="00CD39E7"/>
    <w:rsid w:val="00CD536C"/>
    <w:rsid w:val="00CD5A31"/>
    <w:rsid w:val="00CD5E8B"/>
    <w:rsid w:val="00CD5F52"/>
    <w:rsid w:val="00CD638C"/>
    <w:rsid w:val="00CD670A"/>
    <w:rsid w:val="00CD6A81"/>
    <w:rsid w:val="00CD6D9E"/>
    <w:rsid w:val="00CE0006"/>
    <w:rsid w:val="00CE003C"/>
    <w:rsid w:val="00CE04B9"/>
    <w:rsid w:val="00CE0B2F"/>
    <w:rsid w:val="00CE0E92"/>
    <w:rsid w:val="00CE172E"/>
    <w:rsid w:val="00CE1761"/>
    <w:rsid w:val="00CE2180"/>
    <w:rsid w:val="00CE2AAB"/>
    <w:rsid w:val="00CE30E3"/>
    <w:rsid w:val="00CE3AE8"/>
    <w:rsid w:val="00CE3DCF"/>
    <w:rsid w:val="00CE3EAE"/>
    <w:rsid w:val="00CE48D8"/>
    <w:rsid w:val="00CE4B72"/>
    <w:rsid w:val="00CE67E4"/>
    <w:rsid w:val="00CE7110"/>
    <w:rsid w:val="00CE7373"/>
    <w:rsid w:val="00CE7463"/>
    <w:rsid w:val="00CE7489"/>
    <w:rsid w:val="00CE7C34"/>
    <w:rsid w:val="00CF0AC0"/>
    <w:rsid w:val="00CF15CD"/>
    <w:rsid w:val="00CF1790"/>
    <w:rsid w:val="00CF1FB9"/>
    <w:rsid w:val="00CF2AC9"/>
    <w:rsid w:val="00CF3F70"/>
    <w:rsid w:val="00CF474F"/>
    <w:rsid w:val="00CF47DC"/>
    <w:rsid w:val="00CF4B67"/>
    <w:rsid w:val="00CF4CD9"/>
    <w:rsid w:val="00CF5031"/>
    <w:rsid w:val="00CF5585"/>
    <w:rsid w:val="00CF663D"/>
    <w:rsid w:val="00CF7070"/>
    <w:rsid w:val="00CF74DC"/>
    <w:rsid w:val="00CF75EB"/>
    <w:rsid w:val="00CF77A3"/>
    <w:rsid w:val="00CF7D3D"/>
    <w:rsid w:val="00CF7DAA"/>
    <w:rsid w:val="00D00A98"/>
    <w:rsid w:val="00D00C2D"/>
    <w:rsid w:val="00D00EF1"/>
    <w:rsid w:val="00D013BC"/>
    <w:rsid w:val="00D01626"/>
    <w:rsid w:val="00D029CF"/>
    <w:rsid w:val="00D02CEE"/>
    <w:rsid w:val="00D030F9"/>
    <w:rsid w:val="00D034A3"/>
    <w:rsid w:val="00D03754"/>
    <w:rsid w:val="00D043F5"/>
    <w:rsid w:val="00D04A65"/>
    <w:rsid w:val="00D04C8F"/>
    <w:rsid w:val="00D05114"/>
    <w:rsid w:val="00D05178"/>
    <w:rsid w:val="00D05308"/>
    <w:rsid w:val="00D061B1"/>
    <w:rsid w:val="00D06343"/>
    <w:rsid w:val="00D066B0"/>
    <w:rsid w:val="00D06B21"/>
    <w:rsid w:val="00D07317"/>
    <w:rsid w:val="00D07547"/>
    <w:rsid w:val="00D07A2E"/>
    <w:rsid w:val="00D10436"/>
    <w:rsid w:val="00D10602"/>
    <w:rsid w:val="00D10828"/>
    <w:rsid w:val="00D10971"/>
    <w:rsid w:val="00D10D06"/>
    <w:rsid w:val="00D10D41"/>
    <w:rsid w:val="00D111EA"/>
    <w:rsid w:val="00D11307"/>
    <w:rsid w:val="00D11529"/>
    <w:rsid w:val="00D11A39"/>
    <w:rsid w:val="00D121AC"/>
    <w:rsid w:val="00D12E13"/>
    <w:rsid w:val="00D1313E"/>
    <w:rsid w:val="00D13350"/>
    <w:rsid w:val="00D13732"/>
    <w:rsid w:val="00D14381"/>
    <w:rsid w:val="00D14843"/>
    <w:rsid w:val="00D148C0"/>
    <w:rsid w:val="00D14F30"/>
    <w:rsid w:val="00D15753"/>
    <w:rsid w:val="00D16397"/>
    <w:rsid w:val="00D167D1"/>
    <w:rsid w:val="00D16B51"/>
    <w:rsid w:val="00D1734A"/>
    <w:rsid w:val="00D1772F"/>
    <w:rsid w:val="00D17D5D"/>
    <w:rsid w:val="00D208C8"/>
    <w:rsid w:val="00D20FFC"/>
    <w:rsid w:val="00D217FD"/>
    <w:rsid w:val="00D226FC"/>
    <w:rsid w:val="00D22B65"/>
    <w:rsid w:val="00D23148"/>
    <w:rsid w:val="00D23290"/>
    <w:rsid w:val="00D2339D"/>
    <w:rsid w:val="00D23A49"/>
    <w:rsid w:val="00D24263"/>
    <w:rsid w:val="00D243A5"/>
    <w:rsid w:val="00D24B02"/>
    <w:rsid w:val="00D24D49"/>
    <w:rsid w:val="00D25432"/>
    <w:rsid w:val="00D2543F"/>
    <w:rsid w:val="00D254AF"/>
    <w:rsid w:val="00D25A0B"/>
    <w:rsid w:val="00D26630"/>
    <w:rsid w:val="00D268C6"/>
    <w:rsid w:val="00D26A33"/>
    <w:rsid w:val="00D26B3A"/>
    <w:rsid w:val="00D272BE"/>
    <w:rsid w:val="00D27483"/>
    <w:rsid w:val="00D2760D"/>
    <w:rsid w:val="00D277AA"/>
    <w:rsid w:val="00D27A51"/>
    <w:rsid w:val="00D30DFC"/>
    <w:rsid w:val="00D30FFA"/>
    <w:rsid w:val="00D31A55"/>
    <w:rsid w:val="00D31E82"/>
    <w:rsid w:val="00D32218"/>
    <w:rsid w:val="00D330B4"/>
    <w:rsid w:val="00D33244"/>
    <w:rsid w:val="00D334BE"/>
    <w:rsid w:val="00D33504"/>
    <w:rsid w:val="00D33F39"/>
    <w:rsid w:val="00D34101"/>
    <w:rsid w:val="00D34393"/>
    <w:rsid w:val="00D34521"/>
    <w:rsid w:val="00D3498A"/>
    <w:rsid w:val="00D34F7D"/>
    <w:rsid w:val="00D34FF2"/>
    <w:rsid w:val="00D351B5"/>
    <w:rsid w:val="00D354B9"/>
    <w:rsid w:val="00D35B40"/>
    <w:rsid w:val="00D35C6A"/>
    <w:rsid w:val="00D362F3"/>
    <w:rsid w:val="00D362F8"/>
    <w:rsid w:val="00D3632A"/>
    <w:rsid w:val="00D363A1"/>
    <w:rsid w:val="00D3640D"/>
    <w:rsid w:val="00D366C5"/>
    <w:rsid w:val="00D36E4E"/>
    <w:rsid w:val="00D36F09"/>
    <w:rsid w:val="00D37289"/>
    <w:rsid w:val="00D373D6"/>
    <w:rsid w:val="00D37E5C"/>
    <w:rsid w:val="00D40014"/>
    <w:rsid w:val="00D40216"/>
    <w:rsid w:val="00D404B2"/>
    <w:rsid w:val="00D40C55"/>
    <w:rsid w:val="00D4139C"/>
    <w:rsid w:val="00D41EA3"/>
    <w:rsid w:val="00D41F66"/>
    <w:rsid w:val="00D42081"/>
    <w:rsid w:val="00D42206"/>
    <w:rsid w:val="00D423A4"/>
    <w:rsid w:val="00D42567"/>
    <w:rsid w:val="00D42A24"/>
    <w:rsid w:val="00D43166"/>
    <w:rsid w:val="00D43C53"/>
    <w:rsid w:val="00D4491A"/>
    <w:rsid w:val="00D44AB1"/>
    <w:rsid w:val="00D44D94"/>
    <w:rsid w:val="00D44EE3"/>
    <w:rsid w:val="00D45324"/>
    <w:rsid w:val="00D45BA5"/>
    <w:rsid w:val="00D45C43"/>
    <w:rsid w:val="00D45E5D"/>
    <w:rsid w:val="00D46458"/>
    <w:rsid w:val="00D46A46"/>
    <w:rsid w:val="00D46BD4"/>
    <w:rsid w:val="00D471B1"/>
    <w:rsid w:val="00D476C3"/>
    <w:rsid w:val="00D47DDC"/>
    <w:rsid w:val="00D50440"/>
    <w:rsid w:val="00D50E34"/>
    <w:rsid w:val="00D50EE1"/>
    <w:rsid w:val="00D51074"/>
    <w:rsid w:val="00D51249"/>
    <w:rsid w:val="00D52E3A"/>
    <w:rsid w:val="00D52F43"/>
    <w:rsid w:val="00D5355D"/>
    <w:rsid w:val="00D53624"/>
    <w:rsid w:val="00D53C18"/>
    <w:rsid w:val="00D54ABC"/>
    <w:rsid w:val="00D5631E"/>
    <w:rsid w:val="00D56730"/>
    <w:rsid w:val="00D5718F"/>
    <w:rsid w:val="00D57293"/>
    <w:rsid w:val="00D573AF"/>
    <w:rsid w:val="00D57666"/>
    <w:rsid w:val="00D579DE"/>
    <w:rsid w:val="00D57F8E"/>
    <w:rsid w:val="00D57FA4"/>
    <w:rsid w:val="00D60566"/>
    <w:rsid w:val="00D608F9"/>
    <w:rsid w:val="00D61567"/>
    <w:rsid w:val="00D61734"/>
    <w:rsid w:val="00D62480"/>
    <w:rsid w:val="00D6290D"/>
    <w:rsid w:val="00D63A68"/>
    <w:rsid w:val="00D63DE3"/>
    <w:rsid w:val="00D640BF"/>
    <w:rsid w:val="00D6422A"/>
    <w:rsid w:val="00D646AB"/>
    <w:rsid w:val="00D64734"/>
    <w:rsid w:val="00D6476F"/>
    <w:rsid w:val="00D64D12"/>
    <w:rsid w:val="00D651E9"/>
    <w:rsid w:val="00D6580D"/>
    <w:rsid w:val="00D65984"/>
    <w:rsid w:val="00D65D2B"/>
    <w:rsid w:val="00D65E7F"/>
    <w:rsid w:val="00D65F50"/>
    <w:rsid w:val="00D66093"/>
    <w:rsid w:val="00D662CC"/>
    <w:rsid w:val="00D666CC"/>
    <w:rsid w:val="00D66BB3"/>
    <w:rsid w:val="00D675ED"/>
    <w:rsid w:val="00D6767E"/>
    <w:rsid w:val="00D677D0"/>
    <w:rsid w:val="00D7007C"/>
    <w:rsid w:val="00D70D4D"/>
    <w:rsid w:val="00D70F50"/>
    <w:rsid w:val="00D71D7D"/>
    <w:rsid w:val="00D72033"/>
    <w:rsid w:val="00D725DB"/>
    <w:rsid w:val="00D7271A"/>
    <w:rsid w:val="00D72722"/>
    <w:rsid w:val="00D72AD8"/>
    <w:rsid w:val="00D72C47"/>
    <w:rsid w:val="00D72C78"/>
    <w:rsid w:val="00D73044"/>
    <w:rsid w:val="00D743FD"/>
    <w:rsid w:val="00D7527A"/>
    <w:rsid w:val="00D75306"/>
    <w:rsid w:val="00D762A4"/>
    <w:rsid w:val="00D7633D"/>
    <w:rsid w:val="00D76EC0"/>
    <w:rsid w:val="00D77208"/>
    <w:rsid w:val="00D772E6"/>
    <w:rsid w:val="00D779D5"/>
    <w:rsid w:val="00D80023"/>
    <w:rsid w:val="00D80230"/>
    <w:rsid w:val="00D8044E"/>
    <w:rsid w:val="00D8079E"/>
    <w:rsid w:val="00D80C97"/>
    <w:rsid w:val="00D8104D"/>
    <w:rsid w:val="00D810E1"/>
    <w:rsid w:val="00D811C5"/>
    <w:rsid w:val="00D811F1"/>
    <w:rsid w:val="00D819A7"/>
    <w:rsid w:val="00D82AAF"/>
    <w:rsid w:val="00D82CA6"/>
    <w:rsid w:val="00D83405"/>
    <w:rsid w:val="00D83478"/>
    <w:rsid w:val="00D8356E"/>
    <w:rsid w:val="00D83FC1"/>
    <w:rsid w:val="00D843DE"/>
    <w:rsid w:val="00D84562"/>
    <w:rsid w:val="00D8491E"/>
    <w:rsid w:val="00D84B04"/>
    <w:rsid w:val="00D85701"/>
    <w:rsid w:val="00D85DCC"/>
    <w:rsid w:val="00D85EB8"/>
    <w:rsid w:val="00D870F3"/>
    <w:rsid w:val="00D8798B"/>
    <w:rsid w:val="00D889D7"/>
    <w:rsid w:val="00D909C3"/>
    <w:rsid w:val="00D90B05"/>
    <w:rsid w:val="00D9277F"/>
    <w:rsid w:val="00D93444"/>
    <w:rsid w:val="00D93BFA"/>
    <w:rsid w:val="00D93C37"/>
    <w:rsid w:val="00D93C81"/>
    <w:rsid w:val="00D942C3"/>
    <w:rsid w:val="00D94597"/>
    <w:rsid w:val="00D94DC2"/>
    <w:rsid w:val="00D963E8"/>
    <w:rsid w:val="00D966F1"/>
    <w:rsid w:val="00D96D35"/>
    <w:rsid w:val="00D973D3"/>
    <w:rsid w:val="00D97817"/>
    <w:rsid w:val="00DA0133"/>
    <w:rsid w:val="00DA01B5"/>
    <w:rsid w:val="00DA061F"/>
    <w:rsid w:val="00DA078E"/>
    <w:rsid w:val="00DA0971"/>
    <w:rsid w:val="00DA0B94"/>
    <w:rsid w:val="00DA1A7E"/>
    <w:rsid w:val="00DA1B03"/>
    <w:rsid w:val="00DA1BE6"/>
    <w:rsid w:val="00DA1FC6"/>
    <w:rsid w:val="00DA2369"/>
    <w:rsid w:val="00DA28ED"/>
    <w:rsid w:val="00DA34C5"/>
    <w:rsid w:val="00DA4047"/>
    <w:rsid w:val="00DA43C5"/>
    <w:rsid w:val="00DA4B2E"/>
    <w:rsid w:val="00DA4C89"/>
    <w:rsid w:val="00DA4CD5"/>
    <w:rsid w:val="00DA4CEC"/>
    <w:rsid w:val="00DA5474"/>
    <w:rsid w:val="00DA5E03"/>
    <w:rsid w:val="00DA60E8"/>
    <w:rsid w:val="00DA61FD"/>
    <w:rsid w:val="00DA6220"/>
    <w:rsid w:val="00DA67A4"/>
    <w:rsid w:val="00DA7351"/>
    <w:rsid w:val="00DB0001"/>
    <w:rsid w:val="00DB011B"/>
    <w:rsid w:val="00DB04EA"/>
    <w:rsid w:val="00DB1210"/>
    <w:rsid w:val="00DB1579"/>
    <w:rsid w:val="00DB1B10"/>
    <w:rsid w:val="00DB1C10"/>
    <w:rsid w:val="00DB1D4C"/>
    <w:rsid w:val="00DB2308"/>
    <w:rsid w:val="00DB2637"/>
    <w:rsid w:val="00DB2940"/>
    <w:rsid w:val="00DB2A6F"/>
    <w:rsid w:val="00DB2DE2"/>
    <w:rsid w:val="00DB2E7B"/>
    <w:rsid w:val="00DB2F65"/>
    <w:rsid w:val="00DB3CE2"/>
    <w:rsid w:val="00DB3DBB"/>
    <w:rsid w:val="00DB4308"/>
    <w:rsid w:val="00DB4F30"/>
    <w:rsid w:val="00DB526D"/>
    <w:rsid w:val="00DB5600"/>
    <w:rsid w:val="00DB5DF7"/>
    <w:rsid w:val="00DB6BD7"/>
    <w:rsid w:val="00DB6F38"/>
    <w:rsid w:val="00DB718F"/>
    <w:rsid w:val="00DB7634"/>
    <w:rsid w:val="00DB77DD"/>
    <w:rsid w:val="00DC039B"/>
    <w:rsid w:val="00DC046B"/>
    <w:rsid w:val="00DC0534"/>
    <w:rsid w:val="00DC06A8"/>
    <w:rsid w:val="00DC0871"/>
    <w:rsid w:val="00DC113B"/>
    <w:rsid w:val="00DC1182"/>
    <w:rsid w:val="00DC1603"/>
    <w:rsid w:val="00DC1C2C"/>
    <w:rsid w:val="00DC255A"/>
    <w:rsid w:val="00DC32ED"/>
    <w:rsid w:val="00DC3E16"/>
    <w:rsid w:val="00DC4B32"/>
    <w:rsid w:val="00DC5F10"/>
    <w:rsid w:val="00DC7C39"/>
    <w:rsid w:val="00DC7E8E"/>
    <w:rsid w:val="00DD0336"/>
    <w:rsid w:val="00DD0547"/>
    <w:rsid w:val="00DD0C1D"/>
    <w:rsid w:val="00DD1A37"/>
    <w:rsid w:val="00DD2910"/>
    <w:rsid w:val="00DD2C75"/>
    <w:rsid w:val="00DD2DBC"/>
    <w:rsid w:val="00DD36E5"/>
    <w:rsid w:val="00DD3D32"/>
    <w:rsid w:val="00DD4AF2"/>
    <w:rsid w:val="00DD4EDB"/>
    <w:rsid w:val="00DD5209"/>
    <w:rsid w:val="00DD734B"/>
    <w:rsid w:val="00DD754D"/>
    <w:rsid w:val="00DD76A8"/>
    <w:rsid w:val="00DD77EA"/>
    <w:rsid w:val="00DD7AFA"/>
    <w:rsid w:val="00DE00FB"/>
    <w:rsid w:val="00DE022D"/>
    <w:rsid w:val="00DE0FE7"/>
    <w:rsid w:val="00DE1077"/>
    <w:rsid w:val="00DE1C72"/>
    <w:rsid w:val="00DE1DB2"/>
    <w:rsid w:val="00DE1F5A"/>
    <w:rsid w:val="00DE24E3"/>
    <w:rsid w:val="00DE2D6C"/>
    <w:rsid w:val="00DE2D9F"/>
    <w:rsid w:val="00DE3043"/>
    <w:rsid w:val="00DE3902"/>
    <w:rsid w:val="00DE3CE7"/>
    <w:rsid w:val="00DE4034"/>
    <w:rsid w:val="00DE4B28"/>
    <w:rsid w:val="00DE4C26"/>
    <w:rsid w:val="00DE5249"/>
    <w:rsid w:val="00DE5D10"/>
    <w:rsid w:val="00DE5D72"/>
    <w:rsid w:val="00DE613F"/>
    <w:rsid w:val="00DE6335"/>
    <w:rsid w:val="00DE68AC"/>
    <w:rsid w:val="00DE6CD4"/>
    <w:rsid w:val="00DE6E75"/>
    <w:rsid w:val="00DE70B9"/>
    <w:rsid w:val="00DE7DC9"/>
    <w:rsid w:val="00DF03BF"/>
    <w:rsid w:val="00DF08D1"/>
    <w:rsid w:val="00DF0ED6"/>
    <w:rsid w:val="00DF1069"/>
    <w:rsid w:val="00DF156D"/>
    <w:rsid w:val="00DF1808"/>
    <w:rsid w:val="00DF2018"/>
    <w:rsid w:val="00DF2127"/>
    <w:rsid w:val="00DF28E2"/>
    <w:rsid w:val="00DF32A9"/>
    <w:rsid w:val="00DF37DA"/>
    <w:rsid w:val="00DF3E66"/>
    <w:rsid w:val="00DF4122"/>
    <w:rsid w:val="00DF44CB"/>
    <w:rsid w:val="00DF471F"/>
    <w:rsid w:val="00DF4A4D"/>
    <w:rsid w:val="00DF4F22"/>
    <w:rsid w:val="00DF51FB"/>
    <w:rsid w:val="00DF5563"/>
    <w:rsid w:val="00DF586B"/>
    <w:rsid w:val="00DF5BC8"/>
    <w:rsid w:val="00DF6182"/>
    <w:rsid w:val="00DF624F"/>
    <w:rsid w:val="00DF6AA8"/>
    <w:rsid w:val="00DF7551"/>
    <w:rsid w:val="00DF7651"/>
    <w:rsid w:val="00DF7AB0"/>
    <w:rsid w:val="00DF7B5B"/>
    <w:rsid w:val="00DF7DC3"/>
    <w:rsid w:val="00E00095"/>
    <w:rsid w:val="00E002CC"/>
    <w:rsid w:val="00E0065A"/>
    <w:rsid w:val="00E008D8"/>
    <w:rsid w:val="00E009ED"/>
    <w:rsid w:val="00E00FFE"/>
    <w:rsid w:val="00E013D9"/>
    <w:rsid w:val="00E0278E"/>
    <w:rsid w:val="00E029DC"/>
    <w:rsid w:val="00E02FD4"/>
    <w:rsid w:val="00E0309D"/>
    <w:rsid w:val="00E032F1"/>
    <w:rsid w:val="00E03360"/>
    <w:rsid w:val="00E037F4"/>
    <w:rsid w:val="00E03927"/>
    <w:rsid w:val="00E042C9"/>
    <w:rsid w:val="00E048F7"/>
    <w:rsid w:val="00E0492F"/>
    <w:rsid w:val="00E050ED"/>
    <w:rsid w:val="00E0557D"/>
    <w:rsid w:val="00E05FAE"/>
    <w:rsid w:val="00E062FC"/>
    <w:rsid w:val="00E06823"/>
    <w:rsid w:val="00E069A5"/>
    <w:rsid w:val="00E06A13"/>
    <w:rsid w:val="00E06BFC"/>
    <w:rsid w:val="00E06C9F"/>
    <w:rsid w:val="00E07783"/>
    <w:rsid w:val="00E079F1"/>
    <w:rsid w:val="00E07BDF"/>
    <w:rsid w:val="00E07CD7"/>
    <w:rsid w:val="00E07E23"/>
    <w:rsid w:val="00E1009D"/>
    <w:rsid w:val="00E10246"/>
    <w:rsid w:val="00E10E79"/>
    <w:rsid w:val="00E10ECD"/>
    <w:rsid w:val="00E11214"/>
    <w:rsid w:val="00E11599"/>
    <w:rsid w:val="00E1173D"/>
    <w:rsid w:val="00E11E6F"/>
    <w:rsid w:val="00E12520"/>
    <w:rsid w:val="00E12645"/>
    <w:rsid w:val="00E127FA"/>
    <w:rsid w:val="00E12DA4"/>
    <w:rsid w:val="00E130C3"/>
    <w:rsid w:val="00E132DD"/>
    <w:rsid w:val="00E137DD"/>
    <w:rsid w:val="00E1383F"/>
    <w:rsid w:val="00E1432F"/>
    <w:rsid w:val="00E143F4"/>
    <w:rsid w:val="00E14E52"/>
    <w:rsid w:val="00E150AF"/>
    <w:rsid w:val="00E1533B"/>
    <w:rsid w:val="00E155C7"/>
    <w:rsid w:val="00E15C07"/>
    <w:rsid w:val="00E15DB0"/>
    <w:rsid w:val="00E15F4D"/>
    <w:rsid w:val="00E16AD1"/>
    <w:rsid w:val="00E16BC0"/>
    <w:rsid w:val="00E17217"/>
    <w:rsid w:val="00E17767"/>
    <w:rsid w:val="00E202E3"/>
    <w:rsid w:val="00E203A2"/>
    <w:rsid w:val="00E2071D"/>
    <w:rsid w:val="00E207AB"/>
    <w:rsid w:val="00E2082F"/>
    <w:rsid w:val="00E20997"/>
    <w:rsid w:val="00E20DF3"/>
    <w:rsid w:val="00E20EEF"/>
    <w:rsid w:val="00E223E2"/>
    <w:rsid w:val="00E22A9A"/>
    <w:rsid w:val="00E23E7D"/>
    <w:rsid w:val="00E245BD"/>
    <w:rsid w:val="00E24C9D"/>
    <w:rsid w:val="00E24D7A"/>
    <w:rsid w:val="00E250A9"/>
    <w:rsid w:val="00E253F7"/>
    <w:rsid w:val="00E25F05"/>
    <w:rsid w:val="00E25FC8"/>
    <w:rsid w:val="00E26546"/>
    <w:rsid w:val="00E26553"/>
    <w:rsid w:val="00E27700"/>
    <w:rsid w:val="00E30387"/>
    <w:rsid w:val="00E304D4"/>
    <w:rsid w:val="00E30A2C"/>
    <w:rsid w:val="00E3149F"/>
    <w:rsid w:val="00E31B6A"/>
    <w:rsid w:val="00E31E75"/>
    <w:rsid w:val="00E3212C"/>
    <w:rsid w:val="00E32587"/>
    <w:rsid w:val="00E326C2"/>
    <w:rsid w:val="00E33258"/>
    <w:rsid w:val="00E33423"/>
    <w:rsid w:val="00E338E4"/>
    <w:rsid w:val="00E33AB6"/>
    <w:rsid w:val="00E33C99"/>
    <w:rsid w:val="00E33CBE"/>
    <w:rsid w:val="00E34612"/>
    <w:rsid w:val="00E34BE3"/>
    <w:rsid w:val="00E357AC"/>
    <w:rsid w:val="00E358F9"/>
    <w:rsid w:val="00E35C3D"/>
    <w:rsid w:val="00E35CE7"/>
    <w:rsid w:val="00E37107"/>
    <w:rsid w:val="00E37187"/>
    <w:rsid w:val="00E37247"/>
    <w:rsid w:val="00E37556"/>
    <w:rsid w:val="00E376E5"/>
    <w:rsid w:val="00E37B37"/>
    <w:rsid w:val="00E37DB8"/>
    <w:rsid w:val="00E3899A"/>
    <w:rsid w:val="00E40181"/>
    <w:rsid w:val="00E40A09"/>
    <w:rsid w:val="00E410BF"/>
    <w:rsid w:val="00E414B0"/>
    <w:rsid w:val="00E42250"/>
    <w:rsid w:val="00E42492"/>
    <w:rsid w:val="00E425FC"/>
    <w:rsid w:val="00E42706"/>
    <w:rsid w:val="00E4348E"/>
    <w:rsid w:val="00E4354F"/>
    <w:rsid w:val="00E43593"/>
    <w:rsid w:val="00E438AF"/>
    <w:rsid w:val="00E43DFD"/>
    <w:rsid w:val="00E4412D"/>
    <w:rsid w:val="00E44571"/>
    <w:rsid w:val="00E4489D"/>
    <w:rsid w:val="00E44DA3"/>
    <w:rsid w:val="00E4539F"/>
    <w:rsid w:val="00E45574"/>
    <w:rsid w:val="00E45666"/>
    <w:rsid w:val="00E4591A"/>
    <w:rsid w:val="00E45F88"/>
    <w:rsid w:val="00E465C2"/>
    <w:rsid w:val="00E46706"/>
    <w:rsid w:val="00E4674F"/>
    <w:rsid w:val="00E469B0"/>
    <w:rsid w:val="00E4700D"/>
    <w:rsid w:val="00E473F2"/>
    <w:rsid w:val="00E479A1"/>
    <w:rsid w:val="00E47E76"/>
    <w:rsid w:val="00E47EEC"/>
    <w:rsid w:val="00E50325"/>
    <w:rsid w:val="00E504AA"/>
    <w:rsid w:val="00E50CEF"/>
    <w:rsid w:val="00E50D26"/>
    <w:rsid w:val="00E5109E"/>
    <w:rsid w:val="00E51A66"/>
    <w:rsid w:val="00E527AB"/>
    <w:rsid w:val="00E52983"/>
    <w:rsid w:val="00E52E53"/>
    <w:rsid w:val="00E52F9B"/>
    <w:rsid w:val="00E531DF"/>
    <w:rsid w:val="00E533BD"/>
    <w:rsid w:val="00E538B6"/>
    <w:rsid w:val="00E53B86"/>
    <w:rsid w:val="00E53F4D"/>
    <w:rsid w:val="00E541A8"/>
    <w:rsid w:val="00E54A1C"/>
    <w:rsid w:val="00E54ADA"/>
    <w:rsid w:val="00E54F71"/>
    <w:rsid w:val="00E55944"/>
    <w:rsid w:val="00E55977"/>
    <w:rsid w:val="00E55D77"/>
    <w:rsid w:val="00E56FA1"/>
    <w:rsid w:val="00E57183"/>
    <w:rsid w:val="00E572CC"/>
    <w:rsid w:val="00E600D9"/>
    <w:rsid w:val="00E60332"/>
    <w:rsid w:val="00E606AE"/>
    <w:rsid w:val="00E60C14"/>
    <w:rsid w:val="00E614F5"/>
    <w:rsid w:val="00E61AF6"/>
    <w:rsid w:val="00E623A0"/>
    <w:rsid w:val="00E62B5E"/>
    <w:rsid w:val="00E631F2"/>
    <w:rsid w:val="00E63566"/>
    <w:rsid w:val="00E63A4E"/>
    <w:rsid w:val="00E63AF5"/>
    <w:rsid w:val="00E63B63"/>
    <w:rsid w:val="00E63C75"/>
    <w:rsid w:val="00E63EE5"/>
    <w:rsid w:val="00E640D2"/>
    <w:rsid w:val="00E64433"/>
    <w:rsid w:val="00E64C3C"/>
    <w:rsid w:val="00E65620"/>
    <w:rsid w:val="00E6583C"/>
    <w:rsid w:val="00E658D7"/>
    <w:rsid w:val="00E65FD0"/>
    <w:rsid w:val="00E661FC"/>
    <w:rsid w:val="00E666F2"/>
    <w:rsid w:val="00E671C0"/>
    <w:rsid w:val="00E67DDF"/>
    <w:rsid w:val="00E67E8E"/>
    <w:rsid w:val="00E67EB5"/>
    <w:rsid w:val="00E7085A"/>
    <w:rsid w:val="00E70F61"/>
    <w:rsid w:val="00E71200"/>
    <w:rsid w:val="00E7152E"/>
    <w:rsid w:val="00E71A20"/>
    <w:rsid w:val="00E71DE9"/>
    <w:rsid w:val="00E71FF4"/>
    <w:rsid w:val="00E7219D"/>
    <w:rsid w:val="00E721BA"/>
    <w:rsid w:val="00E721E8"/>
    <w:rsid w:val="00E72274"/>
    <w:rsid w:val="00E7244D"/>
    <w:rsid w:val="00E726AE"/>
    <w:rsid w:val="00E72AFE"/>
    <w:rsid w:val="00E72B67"/>
    <w:rsid w:val="00E72D68"/>
    <w:rsid w:val="00E731AC"/>
    <w:rsid w:val="00E736FB"/>
    <w:rsid w:val="00E73710"/>
    <w:rsid w:val="00E74387"/>
    <w:rsid w:val="00E747D8"/>
    <w:rsid w:val="00E74CBE"/>
    <w:rsid w:val="00E75152"/>
    <w:rsid w:val="00E753C1"/>
    <w:rsid w:val="00E754A9"/>
    <w:rsid w:val="00E7556D"/>
    <w:rsid w:val="00E75D36"/>
    <w:rsid w:val="00E761CA"/>
    <w:rsid w:val="00E76861"/>
    <w:rsid w:val="00E7731E"/>
    <w:rsid w:val="00E77640"/>
    <w:rsid w:val="00E7AC56"/>
    <w:rsid w:val="00E801B8"/>
    <w:rsid w:val="00E80403"/>
    <w:rsid w:val="00E806A5"/>
    <w:rsid w:val="00E80A8A"/>
    <w:rsid w:val="00E80BB1"/>
    <w:rsid w:val="00E80D53"/>
    <w:rsid w:val="00E80DB4"/>
    <w:rsid w:val="00E81054"/>
    <w:rsid w:val="00E811DF"/>
    <w:rsid w:val="00E81595"/>
    <w:rsid w:val="00E81E40"/>
    <w:rsid w:val="00E822A5"/>
    <w:rsid w:val="00E82481"/>
    <w:rsid w:val="00E8297B"/>
    <w:rsid w:val="00E82C54"/>
    <w:rsid w:val="00E83184"/>
    <w:rsid w:val="00E835F6"/>
    <w:rsid w:val="00E83822"/>
    <w:rsid w:val="00E83824"/>
    <w:rsid w:val="00E83B26"/>
    <w:rsid w:val="00E83F05"/>
    <w:rsid w:val="00E843D8"/>
    <w:rsid w:val="00E846A7"/>
    <w:rsid w:val="00E84D76"/>
    <w:rsid w:val="00E8520D"/>
    <w:rsid w:val="00E85246"/>
    <w:rsid w:val="00E853A2"/>
    <w:rsid w:val="00E856A9"/>
    <w:rsid w:val="00E85887"/>
    <w:rsid w:val="00E86190"/>
    <w:rsid w:val="00E86571"/>
    <w:rsid w:val="00E86620"/>
    <w:rsid w:val="00E86E2E"/>
    <w:rsid w:val="00E874E2"/>
    <w:rsid w:val="00E9074E"/>
    <w:rsid w:val="00E90B6B"/>
    <w:rsid w:val="00E90B9F"/>
    <w:rsid w:val="00E91867"/>
    <w:rsid w:val="00E91D93"/>
    <w:rsid w:val="00E92045"/>
    <w:rsid w:val="00E92436"/>
    <w:rsid w:val="00E92CFE"/>
    <w:rsid w:val="00E93385"/>
    <w:rsid w:val="00E94041"/>
    <w:rsid w:val="00E942A6"/>
    <w:rsid w:val="00E94893"/>
    <w:rsid w:val="00E94919"/>
    <w:rsid w:val="00E94A05"/>
    <w:rsid w:val="00E94E7F"/>
    <w:rsid w:val="00E950D7"/>
    <w:rsid w:val="00E9589B"/>
    <w:rsid w:val="00E959F3"/>
    <w:rsid w:val="00E95EE7"/>
    <w:rsid w:val="00E96146"/>
    <w:rsid w:val="00E96263"/>
    <w:rsid w:val="00E9630F"/>
    <w:rsid w:val="00E96634"/>
    <w:rsid w:val="00E96980"/>
    <w:rsid w:val="00EA01D7"/>
    <w:rsid w:val="00EA0350"/>
    <w:rsid w:val="00EA042A"/>
    <w:rsid w:val="00EA0814"/>
    <w:rsid w:val="00EA0A15"/>
    <w:rsid w:val="00EA0AD8"/>
    <w:rsid w:val="00EA107F"/>
    <w:rsid w:val="00EA1326"/>
    <w:rsid w:val="00EA161A"/>
    <w:rsid w:val="00EA1ED6"/>
    <w:rsid w:val="00EA23C4"/>
    <w:rsid w:val="00EA26F2"/>
    <w:rsid w:val="00EA2AE6"/>
    <w:rsid w:val="00EA301B"/>
    <w:rsid w:val="00EA345C"/>
    <w:rsid w:val="00EA38FF"/>
    <w:rsid w:val="00EA3929"/>
    <w:rsid w:val="00EA3C55"/>
    <w:rsid w:val="00EA406B"/>
    <w:rsid w:val="00EA41A0"/>
    <w:rsid w:val="00EA4208"/>
    <w:rsid w:val="00EA421C"/>
    <w:rsid w:val="00EA4455"/>
    <w:rsid w:val="00EA44A0"/>
    <w:rsid w:val="00EA4731"/>
    <w:rsid w:val="00EA4802"/>
    <w:rsid w:val="00EA4DB9"/>
    <w:rsid w:val="00EA4F71"/>
    <w:rsid w:val="00EA4F8B"/>
    <w:rsid w:val="00EA52FC"/>
    <w:rsid w:val="00EA57D1"/>
    <w:rsid w:val="00EA5C45"/>
    <w:rsid w:val="00EA5FC0"/>
    <w:rsid w:val="00EA695F"/>
    <w:rsid w:val="00EA6CEC"/>
    <w:rsid w:val="00EA7160"/>
    <w:rsid w:val="00EA7A12"/>
    <w:rsid w:val="00EA7A8C"/>
    <w:rsid w:val="00EA7D32"/>
    <w:rsid w:val="00EB0139"/>
    <w:rsid w:val="00EB0584"/>
    <w:rsid w:val="00EB079C"/>
    <w:rsid w:val="00EB0828"/>
    <w:rsid w:val="00EB147D"/>
    <w:rsid w:val="00EB17E6"/>
    <w:rsid w:val="00EB1C99"/>
    <w:rsid w:val="00EB298E"/>
    <w:rsid w:val="00EB2F55"/>
    <w:rsid w:val="00EB49E5"/>
    <w:rsid w:val="00EB4A13"/>
    <w:rsid w:val="00EB4AFF"/>
    <w:rsid w:val="00EB502C"/>
    <w:rsid w:val="00EB52DC"/>
    <w:rsid w:val="00EB579E"/>
    <w:rsid w:val="00EB5998"/>
    <w:rsid w:val="00EB59DB"/>
    <w:rsid w:val="00EB5B58"/>
    <w:rsid w:val="00EB5C83"/>
    <w:rsid w:val="00EB613C"/>
    <w:rsid w:val="00EB6991"/>
    <w:rsid w:val="00EB6A30"/>
    <w:rsid w:val="00EB6E41"/>
    <w:rsid w:val="00EB7381"/>
    <w:rsid w:val="00EB74C3"/>
    <w:rsid w:val="00EB7611"/>
    <w:rsid w:val="00EB7A36"/>
    <w:rsid w:val="00EC03C6"/>
    <w:rsid w:val="00EC09EA"/>
    <w:rsid w:val="00EC0B6B"/>
    <w:rsid w:val="00EC0C3E"/>
    <w:rsid w:val="00EC13E4"/>
    <w:rsid w:val="00EC1627"/>
    <w:rsid w:val="00EC17B1"/>
    <w:rsid w:val="00EC1CE6"/>
    <w:rsid w:val="00EC1D6A"/>
    <w:rsid w:val="00EC1E52"/>
    <w:rsid w:val="00EC227A"/>
    <w:rsid w:val="00EC2B20"/>
    <w:rsid w:val="00EC30F2"/>
    <w:rsid w:val="00EC3822"/>
    <w:rsid w:val="00EC3A40"/>
    <w:rsid w:val="00EC3AC9"/>
    <w:rsid w:val="00EC4963"/>
    <w:rsid w:val="00EC4E9F"/>
    <w:rsid w:val="00EC520A"/>
    <w:rsid w:val="00EC5C42"/>
    <w:rsid w:val="00EC5D36"/>
    <w:rsid w:val="00EC6086"/>
    <w:rsid w:val="00EC6CBA"/>
    <w:rsid w:val="00EC7229"/>
    <w:rsid w:val="00EC7B72"/>
    <w:rsid w:val="00ED0289"/>
    <w:rsid w:val="00ED0481"/>
    <w:rsid w:val="00ED076F"/>
    <w:rsid w:val="00ED0E31"/>
    <w:rsid w:val="00ED0F7A"/>
    <w:rsid w:val="00ED0F91"/>
    <w:rsid w:val="00ED1532"/>
    <w:rsid w:val="00ED1759"/>
    <w:rsid w:val="00ED1822"/>
    <w:rsid w:val="00ED1959"/>
    <w:rsid w:val="00ED21BE"/>
    <w:rsid w:val="00ED22E6"/>
    <w:rsid w:val="00ED2842"/>
    <w:rsid w:val="00ED290F"/>
    <w:rsid w:val="00ED2B13"/>
    <w:rsid w:val="00ED354A"/>
    <w:rsid w:val="00ED379F"/>
    <w:rsid w:val="00ED37F5"/>
    <w:rsid w:val="00ED38E5"/>
    <w:rsid w:val="00ED4018"/>
    <w:rsid w:val="00ED465A"/>
    <w:rsid w:val="00ED48A8"/>
    <w:rsid w:val="00ED48C3"/>
    <w:rsid w:val="00ED49AC"/>
    <w:rsid w:val="00ED522D"/>
    <w:rsid w:val="00ED5A1A"/>
    <w:rsid w:val="00ED5B9C"/>
    <w:rsid w:val="00ED5F81"/>
    <w:rsid w:val="00ED62F0"/>
    <w:rsid w:val="00ED7B0A"/>
    <w:rsid w:val="00ED7BBF"/>
    <w:rsid w:val="00EDAE26"/>
    <w:rsid w:val="00EE00BD"/>
    <w:rsid w:val="00EE06D8"/>
    <w:rsid w:val="00EE0912"/>
    <w:rsid w:val="00EE1148"/>
    <w:rsid w:val="00EE1266"/>
    <w:rsid w:val="00EE1982"/>
    <w:rsid w:val="00EE1A0D"/>
    <w:rsid w:val="00EE1B95"/>
    <w:rsid w:val="00EE29DF"/>
    <w:rsid w:val="00EE2F0B"/>
    <w:rsid w:val="00EE38AF"/>
    <w:rsid w:val="00EE3979"/>
    <w:rsid w:val="00EE3C07"/>
    <w:rsid w:val="00EE4AEC"/>
    <w:rsid w:val="00EE5111"/>
    <w:rsid w:val="00EE6736"/>
    <w:rsid w:val="00EE724F"/>
    <w:rsid w:val="00EE75C2"/>
    <w:rsid w:val="00EF0690"/>
    <w:rsid w:val="00EF0E4C"/>
    <w:rsid w:val="00EF10A2"/>
    <w:rsid w:val="00EF126F"/>
    <w:rsid w:val="00EF17CC"/>
    <w:rsid w:val="00EF2273"/>
    <w:rsid w:val="00EF2721"/>
    <w:rsid w:val="00EF2934"/>
    <w:rsid w:val="00EF417A"/>
    <w:rsid w:val="00EF47D5"/>
    <w:rsid w:val="00EF485F"/>
    <w:rsid w:val="00EF48C8"/>
    <w:rsid w:val="00EF4B26"/>
    <w:rsid w:val="00EF51A8"/>
    <w:rsid w:val="00EF51AD"/>
    <w:rsid w:val="00EF557B"/>
    <w:rsid w:val="00EF5D33"/>
    <w:rsid w:val="00EF61CD"/>
    <w:rsid w:val="00EF65C7"/>
    <w:rsid w:val="00EF6A52"/>
    <w:rsid w:val="00EF7040"/>
    <w:rsid w:val="00EF718D"/>
    <w:rsid w:val="00F002AF"/>
    <w:rsid w:val="00F01049"/>
    <w:rsid w:val="00F0189B"/>
    <w:rsid w:val="00F01D4C"/>
    <w:rsid w:val="00F01F9F"/>
    <w:rsid w:val="00F0204C"/>
    <w:rsid w:val="00F02216"/>
    <w:rsid w:val="00F025A7"/>
    <w:rsid w:val="00F031F7"/>
    <w:rsid w:val="00F03FE0"/>
    <w:rsid w:val="00F04592"/>
    <w:rsid w:val="00F054A4"/>
    <w:rsid w:val="00F055F6"/>
    <w:rsid w:val="00F05977"/>
    <w:rsid w:val="00F05DEA"/>
    <w:rsid w:val="00F063C8"/>
    <w:rsid w:val="00F065BF"/>
    <w:rsid w:val="00F069F7"/>
    <w:rsid w:val="00F06BE1"/>
    <w:rsid w:val="00F06F17"/>
    <w:rsid w:val="00F06FDD"/>
    <w:rsid w:val="00F076BF"/>
    <w:rsid w:val="00F07874"/>
    <w:rsid w:val="00F101A2"/>
    <w:rsid w:val="00F104A2"/>
    <w:rsid w:val="00F105C7"/>
    <w:rsid w:val="00F11A52"/>
    <w:rsid w:val="00F11C21"/>
    <w:rsid w:val="00F12859"/>
    <w:rsid w:val="00F12DF2"/>
    <w:rsid w:val="00F12F25"/>
    <w:rsid w:val="00F131AF"/>
    <w:rsid w:val="00F13B47"/>
    <w:rsid w:val="00F13D5D"/>
    <w:rsid w:val="00F13DDA"/>
    <w:rsid w:val="00F13FDA"/>
    <w:rsid w:val="00F14001"/>
    <w:rsid w:val="00F140A6"/>
    <w:rsid w:val="00F14297"/>
    <w:rsid w:val="00F1507D"/>
    <w:rsid w:val="00F15586"/>
    <w:rsid w:val="00F156ED"/>
    <w:rsid w:val="00F1578B"/>
    <w:rsid w:val="00F15D86"/>
    <w:rsid w:val="00F15E0E"/>
    <w:rsid w:val="00F15E55"/>
    <w:rsid w:val="00F15EA3"/>
    <w:rsid w:val="00F16056"/>
    <w:rsid w:val="00F169BC"/>
    <w:rsid w:val="00F16B0C"/>
    <w:rsid w:val="00F16C44"/>
    <w:rsid w:val="00F174ED"/>
    <w:rsid w:val="00F177E7"/>
    <w:rsid w:val="00F17E34"/>
    <w:rsid w:val="00F17F6A"/>
    <w:rsid w:val="00F2019B"/>
    <w:rsid w:val="00F20816"/>
    <w:rsid w:val="00F20945"/>
    <w:rsid w:val="00F20C8F"/>
    <w:rsid w:val="00F21698"/>
    <w:rsid w:val="00F22AAB"/>
    <w:rsid w:val="00F22DF0"/>
    <w:rsid w:val="00F23276"/>
    <w:rsid w:val="00F2330F"/>
    <w:rsid w:val="00F2348A"/>
    <w:rsid w:val="00F23668"/>
    <w:rsid w:val="00F24668"/>
    <w:rsid w:val="00F2516C"/>
    <w:rsid w:val="00F258F4"/>
    <w:rsid w:val="00F264FE"/>
    <w:rsid w:val="00F26C30"/>
    <w:rsid w:val="00F27134"/>
    <w:rsid w:val="00F27932"/>
    <w:rsid w:val="00F27A7D"/>
    <w:rsid w:val="00F27B79"/>
    <w:rsid w:val="00F27BBA"/>
    <w:rsid w:val="00F27F47"/>
    <w:rsid w:val="00F27F8A"/>
    <w:rsid w:val="00F303E7"/>
    <w:rsid w:val="00F30A9C"/>
    <w:rsid w:val="00F30D9F"/>
    <w:rsid w:val="00F30FE9"/>
    <w:rsid w:val="00F318A6"/>
    <w:rsid w:val="00F31D4A"/>
    <w:rsid w:val="00F32260"/>
    <w:rsid w:val="00F3231F"/>
    <w:rsid w:val="00F323FF"/>
    <w:rsid w:val="00F328B0"/>
    <w:rsid w:val="00F33284"/>
    <w:rsid w:val="00F338C6"/>
    <w:rsid w:val="00F33EFA"/>
    <w:rsid w:val="00F34307"/>
    <w:rsid w:val="00F346E7"/>
    <w:rsid w:val="00F349D4"/>
    <w:rsid w:val="00F351ED"/>
    <w:rsid w:val="00F3541B"/>
    <w:rsid w:val="00F35C6F"/>
    <w:rsid w:val="00F35E15"/>
    <w:rsid w:val="00F35EB8"/>
    <w:rsid w:val="00F366BE"/>
    <w:rsid w:val="00F368A3"/>
    <w:rsid w:val="00F36FB8"/>
    <w:rsid w:val="00F3731E"/>
    <w:rsid w:val="00F373F0"/>
    <w:rsid w:val="00F37973"/>
    <w:rsid w:val="00F37BFC"/>
    <w:rsid w:val="00F37FCC"/>
    <w:rsid w:val="00F40A29"/>
    <w:rsid w:val="00F41025"/>
    <w:rsid w:val="00F410E0"/>
    <w:rsid w:val="00F41217"/>
    <w:rsid w:val="00F41DCF"/>
    <w:rsid w:val="00F420BF"/>
    <w:rsid w:val="00F42139"/>
    <w:rsid w:val="00F42566"/>
    <w:rsid w:val="00F42744"/>
    <w:rsid w:val="00F42AD3"/>
    <w:rsid w:val="00F430FF"/>
    <w:rsid w:val="00F4310E"/>
    <w:rsid w:val="00F43421"/>
    <w:rsid w:val="00F43B27"/>
    <w:rsid w:val="00F43B4F"/>
    <w:rsid w:val="00F4443B"/>
    <w:rsid w:val="00F444B1"/>
    <w:rsid w:val="00F44D22"/>
    <w:rsid w:val="00F450D7"/>
    <w:rsid w:val="00F4569E"/>
    <w:rsid w:val="00F45B41"/>
    <w:rsid w:val="00F45CD2"/>
    <w:rsid w:val="00F45DA2"/>
    <w:rsid w:val="00F462A6"/>
    <w:rsid w:val="00F46501"/>
    <w:rsid w:val="00F4718A"/>
    <w:rsid w:val="00F476C0"/>
    <w:rsid w:val="00F47906"/>
    <w:rsid w:val="00F500BB"/>
    <w:rsid w:val="00F50483"/>
    <w:rsid w:val="00F50677"/>
    <w:rsid w:val="00F5073F"/>
    <w:rsid w:val="00F513C4"/>
    <w:rsid w:val="00F514D7"/>
    <w:rsid w:val="00F51B45"/>
    <w:rsid w:val="00F528C8"/>
    <w:rsid w:val="00F52AAD"/>
    <w:rsid w:val="00F5314C"/>
    <w:rsid w:val="00F53278"/>
    <w:rsid w:val="00F5389D"/>
    <w:rsid w:val="00F53B4F"/>
    <w:rsid w:val="00F5452D"/>
    <w:rsid w:val="00F54ED3"/>
    <w:rsid w:val="00F55196"/>
    <w:rsid w:val="00F552B1"/>
    <w:rsid w:val="00F552BA"/>
    <w:rsid w:val="00F55DF2"/>
    <w:rsid w:val="00F55E99"/>
    <w:rsid w:val="00F561C2"/>
    <w:rsid w:val="00F561D0"/>
    <w:rsid w:val="00F56329"/>
    <w:rsid w:val="00F564BC"/>
    <w:rsid w:val="00F571BE"/>
    <w:rsid w:val="00F5723A"/>
    <w:rsid w:val="00F5726B"/>
    <w:rsid w:val="00F57B56"/>
    <w:rsid w:val="00F57F68"/>
    <w:rsid w:val="00F60479"/>
    <w:rsid w:val="00F6075D"/>
    <w:rsid w:val="00F60D9A"/>
    <w:rsid w:val="00F61209"/>
    <w:rsid w:val="00F612FD"/>
    <w:rsid w:val="00F61979"/>
    <w:rsid w:val="00F61C30"/>
    <w:rsid w:val="00F6248B"/>
    <w:rsid w:val="00F626C7"/>
    <w:rsid w:val="00F63898"/>
    <w:rsid w:val="00F63D5F"/>
    <w:rsid w:val="00F63D89"/>
    <w:rsid w:val="00F63E01"/>
    <w:rsid w:val="00F63F28"/>
    <w:rsid w:val="00F64D9F"/>
    <w:rsid w:val="00F6512E"/>
    <w:rsid w:val="00F65694"/>
    <w:rsid w:val="00F657E4"/>
    <w:rsid w:val="00F65ECE"/>
    <w:rsid w:val="00F65FF3"/>
    <w:rsid w:val="00F66226"/>
    <w:rsid w:val="00F66F9E"/>
    <w:rsid w:val="00F67140"/>
    <w:rsid w:val="00F671AE"/>
    <w:rsid w:val="00F67E4E"/>
    <w:rsid w:val="00F70660"/>
    <w:rsid w:val="00F70F4D"/>
    <w:rsid w:val="00F71F01"/>
    <w:rsid w:val="00F71F9B"/>
    <w:rsid w:val="00F720AD"/>
    <w:rsid w:val="00F72390"/>
    <w:rsid w:val="00F727F6"/>
    <w:rsid w:val="00F72873"/>
    <w:rsid w:val="00F72A0E"/>
    <w:rsid w:val="00F730B0"/>
    <w:rsid w:val="00F733F1"/>
    <w:rsid w:val="00F736BB"/>
    <w:rsid w:val="00F73721"/>
    <w:rsid w:val="00F739F1"/>
    <w:rsid w:val="00F74196"/>
    <w:rsid w:val="00F742BF"/>
    <w:rsid w:val="00F7493E"/>
    <w:rsid w:val="00F74A95"/>
    <w:rsid w:val="00F75463"/>
    <w:rsid w:val="00F754F1"/>
    <w:rsid w:val="00F757C8"/>
    <w:rsid w:val="00F75A25"/>
    <w:rsid w:val="00F75AAD"/>
    <w:rsid w:val="00F75CB4"/>
    <w:rsid w:val="00F75FEF"/>
    <w:rsid w:val="00F76C30"/>
    <w:rsid w:val="00F774C1"/>
    <w:rsid w:val="00F80348"/>
    <w:rsid w:val="00F80EB3"/>
    <w:rsid w:val="00F80EDE"/>
    <w:rsid w:val="00F8184D"/>
    <w:rsid w:val="00F81C46"/>
    <w:rsid w:val="00F81C8C"/>
    <w:rsid w:val="00F81E40"/>
    <w:rsid w:val="00F8290E"/>
    <w:rsid w:val="00F82957"/>
    <w:rsid w:val="00F82A9E"/>
    <w:rsid w:val="00F8312A"/>
    <w:rsid w:val="00F83E32"/>
    <w:rsid w:val="00F8404E"/>
    <w:rsid w:val="00F84253"/>
    <w:rsid w:val="00F84303"/>
    <w:rsid w:val="00F84429"/>
    <w:rsid w:val="00F844DD"/>
    <w:rsid w:val="00F84CB1"/>
    <w:rsid w:val="00F85AED"/>
    <w:rsid w:val="00F85C3A"/>
    <w:rsid w:val="00F86279"/>
    <w:rsid w:val="00F86575"/>
    <w:rsid w:val="00F86F1C"/>
    <w:rsid w:val="00F87534"/>
    <w:rsid w:val="00F87580"/>
    <w:rsid w:val="00F87734"/>
    <w:rsid w:val="00F87918"/>
    <w:rsid w:val="00F909FC"/>
    <w:rsid w:val="00F90A42"/>
    <w:rsid w:val="00F91316"/>
    <w:rsid w:val="00F9136D"/>
    <w:rsid w:val="00F9156A"/>
    <w:rsid w:val="00F91A19"/>
    <w:rsid w:val="00F924C1"/>
    <w:rsid w:val="00F92684"/>
    <w:rsid w:val="00F92895"/>
    <w:rsid w:val="00F92C06"/>
    <w:rsid w:val="00F93A27"/>
    <w:rsid w:val="00F93DB1"/>
    <w:rsid w:val="00F9406C"/>
    <w:rsid w:val="00F944EA"/>
    <w:rsid w:val="00F950A4"/>
    <w:rsid w:val="00F9528C"/>
    <w:rsid w:val="00F955A8"/>
    <w:rsid w:val="00F96889"/>
    <w:rsid w:val="00F9711F"/>
    <w:rsid w:val="00F9738C"/>
    <w:rsid w:val="00F97404"/>
    <w:rsid w:val="00F977F1"/>
    <w:rsid w:val="00FA02DF"/>
    <w:rsid w:val="00FA02E9"/>
    <w:rsid w:val="00FA081E"/>
    <w:rsid w:val="00FA08BA"/>
    <w:rsid w:val="00FA0ADC"/>
    <w:rsid w:val="00FA0F83"/>
    <w:rsid w:val="00FA1974"/>
    <w:rsid w:val="00FA2A6F"/>
    <w:rsid w:val="00FA2B88"/>
    <w:rsid w:val="00FA36C9"/>
    <w:rsid w:val="00FA4861"/>
    <w:rsid w:val="00FA4970"/>
    <w:rsid w:val="00FA5708"/>
    <w:rsid w:val="00FA5850"/>
    <w:rsid w:val="00FA601F"/>
    <w:rsid w:val="00FA6777"/>
    <w:rsid w:val="00FA6D42"/>
    <w:rsid w:val="00FA6F13"/>
    <w:rsid w:val="00FA751A"/>
    <w:rsid w:val="00FA789B"/>
    <w:rsid w:val="00FA7E9B"/>
    <w:rsid w:val="00FA7F09"/>
    <w:rsid w:val="00FB03DD"/>
    <w:rsid w:val="00FB0F71"/>
    <w:rsid w:val="00FB10CF"/>
    <w:rsid w:val="00FB1343"/>
    <w:rsid w:val="00FB13F7"/>
    <w:rsid w:val="00FB1C3F"/>
    <w:rsid w:val="00FB224F"/>
    <w:rsid w:val="00FB2747"/>
    <w:rsid w:val="00FB3A61"/>
    <w:rsid w:val="00FB3E1C"/>
    <w:rsid w:val="00FB4574"/>
    <w:rsid w:val="00FB4898"/>
    <w:rsid w:val="00FB4E3E"/>
    <w:rsid w:val="00FB4F36"/>
    <w:rsid w:val="00FB54BF"/>
    <w:rsid w:val="00FB5744"/>
    <w:rsid w:val="00FB5752"/>
    <w:rsid w:val="00FB5B10"/>
    <w:rsid w:val="00FB5E83"/>
    <w:rsid w:val="00FB5F0F"/>
    <w:rsid w:val="00FB6164"/>
    <w:rsid w:val="00FB626C"/>
    <w:rsid w:val="00FB67A7"/>
    <w:rsid w:val="00FB67E7"/>
    <w:rsid w:val="00FB73FB"/>
    <w:rsid w:val="00FB7867"/>
    <w:rsid w:val="00FB7C09"/>
    <w:rsid w:val="00FB7E43"/>
    <w:rsid w:val="00FC0160"/>
    <w:rsid w:val="00FC057A"/>
    <w:rsid w:val="00FC1701"/>
    <w:rsid w:val="00FC1E71"/>
    <w:rsid w:val="00FC2138"/>
    <w:rsid w:val="00FC267F"/>
    <w:rsid w:val="00FC26FD"/>
    <w:rsid w:val="00FC27B8"/>
    <w:rsid w:val="00FC2B77"/>
    <w:rsid w:val="00FC2BE1"/>
    <w:rsid w:val="00FC3060"/>
    <w:rsid w:val="00FC3083"/>
    <w:rsid w:val="00FC388B"/>
    <w:rsid w:val="00FC4065"/>
    <w:rsid w:val="00FC439C"/>
    <w:rsid w:val="00FC4A70"/>
    <w:rsid w:val="00FC54B5"/>
    <w:rsid w:val="00FC5915"/>
    <w:rsid w:val="00FC5A57"/>
    <w:rsid w:val="00FC5AB0"/>
    <w:rsid w:val="00FC5C44"/>
    <w:rsid w:val="00FC62F6"/>
    <w:rsid w:val="00FC6698"/>
    <w:rsid w:val="00FC6F2D"/>
    <w:rsid w:val="00FC7F73"/>
    <w:rsid w:val="00FC7FAD"/>
    <w:rsid w:val="00FCD2C5"/>
    <w:rsid w:val="00FD01F0"/>
    <w:rsid w:val="00FD0992"/>
    <w:rsid w:val="00FD0A75"/>
    <w:rsid w:val="00FD0AB8"/>
    <w:rsid w:val="00FD0C21"/>
    <w:rsid w:val="00FD104A"/>
    <w:rsid w:val="00FD1207"/>
    <w:rsid w:val="00FD1427"/>
    <w:rsid w:val="00FD159B"/>
    <w:rsid w:val="00FD1CBA"/>
    <w:rsid w:val="00FD2437"/>
    <w:rsid w:val="00FD28E5"/>
    <w:rsid w:val="00FD2DAB"/>
    <w:rsid w:val="00FD3542"/>
    <w:rsid w:val="00FD3963"/>
    <w:rsid w:val="00FD3E51"/>
    <w:rsid w:val="00FD4BBF"/>
    <w:rsid w:val="00FD4FF2"/>
    <w:rsid w:val="00FD5166"/>
    <w:rsid w:val="00FD5D59"/>
    <w:rsid w:val="00FD6311"/>
    <w:rsid w:val="00FD67E5"/>
    <w:rsid w:val="00FD6E12"/>
    <w:rsid w:val="00FD6EFF"/>
    <w:rsid w:val="00FD734F"/>
    <w:rsid w:val="00FD7466"/>
    <w:rsid w:val="00FD7782"/>
    <w:rsid w:val="00FE040F"/>
    <w:rsid w:val="00FE0AE5"/>
    <w:rsid w:val="00FE0BA3"/>
    <w:rsid w:val="00FE12DF"/>
    <w:rsid w:val="00FE1A67"/>
    <w:rsid w:val="00FE2575"/>
    <w:rsid w:val="00FE282C"/>
    <w:rsid w:val="00FE2A4E"/>
    <w:rsid w:val="00FE2CE0"/>
    <w:rsid w:val="00FE39D2"/>
    <w:rsid w:val="00FE3A38"/>
    <w:rsid w:val="00FE3F9B"/>
    <w:rsid w:val="00FE46F9"/>
    <w:rsid w:val="00FE4D83"/>
    <w:rsid w:val="00FE5A6F"/>
    <w:rsid w:val="00FE5AF6"/>
    <w:rsid w:val="00FE5B6B"/>
    <w:rsid w:val="00FE6060"/>
    <w:rsid w:val="00FE61F4"/>
    <w:rsid w:val="00FE6E17"/>
    <w:rsid w:val="00FE7085"/>
    <w:rsid w:val="00FE7159"/>
    <w:rsid w:val="00FE733B"/>
    <w:rsid w:val="00FE7B2E"/>
    <w:rsid w:val="00FE7D18"/>
    <w:rsid w:val="00FE7DF6"/>
    <w:rsid w:val="00FF0AF5"/>
    <w:rsid w:val="00FF0B47"/>
    <w:rsid w:val="00FF0BF5"/>
    <w:rsid w:val="00FF0C4F"/>
    <w:rsid w:val="00FF14B9"/>
    <w:rsid w:val="00FF1674"/>
    <w:rsid w:val="00FF1D06"/>
    <w:rsid w:val="00FF1F9E"/>
    <w:rsid w:val="00FF2264"/>
    <w:rsid w:val="00FF26CD"/>
    <w:rsid w:val="00FF2A9F"/>
    <w:rsid w:val="00FF3124"/>
    <w:rsid w:val="00FF35C9"/>
    <w:rsid w:val="00FF37CE"/>
    <w:rsid w:val="00FF4413"/>
    <w:rsid w:val="00FF4BE9"/>
    <w:rsid w:val="00FF5120"/>
    <w:rsid w:val="00FF53C7"/>
    <w:rsid w:val="00FF5518"/>
    <w:rsid w:val="00FF552B"/>
    <w:rsid w:val="00FF5814"/>
    <w:rsid w:val="00FF64ED"/>
    <w:rsid w:val="00FF7090"/>
    <w:rsid w:val="00FF72B9"/>
    <w:rsid w:val="00FF75F8"/>
    <w:rsid w:val="00FF7AC3"/>
    <w:rsid w:val="00FF7C7C"/>
    <w:rsid w:val="00FF7E72"/>
    <w:rsid w:val="01027E0C"/>
    <w:rsid w:val="011AF61F"/>
    <w:rsid w:val="01261074"/>
    <w:rsid w:val="0147DF22"/>
    <w:rsid w:val="014BC301"/>
    <w:rsid w:val="0150B21C"/>
    <w:rsid w:val="015ECF27"/>
    <w:rsid w:val="016CBD1D"/>
    <w:rsid w:val="01773513"/>
    <w:rsid w:val="017D1C3A"/>
    <w:rsid w:val="017F4F0E"/>
    <w:rsid w:val="017FE322"/>
    <w:rsid w:val="0194A32B"/>
    <w:rsid w:val="01991B26"/>
    <w:rsid w:val="01999173"/>
    <w:rsid w:val="01D0996E"/>
    <w:rsid w:val="01D1A8C6"/>
    <w:rsid w:val="01E8264A"/>
    <w:rsid w:val="01EEFE44"/>
    <w:rsid w:val="01F10DA3"/>
    <w:rsid w:val="01F6ACCD"/>
    <w:rsid w:val="01FB1800"/>
    <w:rsid w:val="02030DEB"/>
    <w:rsid w:val="024352B4"/>
    <w:rsid w:val="0243BC54"/>
    <w:rsid w:val="024C38DC"/>
    <w:rsid w:val="02633469"/>
    <w:rsid w:val="0273003C"/>
    <w:rsid w:val="027DCCB1"/>
    <w:rsid w:val="028F4E75"/>
    <w:rsid w:val="02941971"/>
    <w:rsid w:val="0297E429"/>
    <w:rsid w:val="029D8D6D"/>
    <w:rsid w:val="02B0C773"/>
    <w:rsid w:val="02B6018C"/>
    <w:rsid w:val="02E675D8"/>
    <w:rsid w:val="02EA5815"/>
    <w:rsid w:val="02F2E97E"/>
    <w:rsid w:val="030431CE"/>
    <w:rsid w:val="0306CF47"/>
    <w:rsid w:val="031BB1C2"/>
    <w:rsid w:val="031E3E4D"/>
    <w:rsid w:val="0340420C"/>
    <w:rsid w:val="0349D850"/>
    <w:rsid w:val="034F05AB"/>
    <w:rsid w:val="0360A1AF"/>
    <w:rsid w:val="03698047"/>
    <w:rsid w:val="0378EB27"/>
    <w:rsid w:val="037913E7"/>
    <w:rsid w:val="03797888"/>
    <w:rsid w:val="0379E996"/>
    <w:rsid w:val="038293E5"/>
    <w:rsid w:val="0388EB8D"/>
    <w:rsid w:val="03978711"/>
    <w:rsid w:val="03B9E5C4"/>
    <w:rsid w:val="03D141B5"/>
    <w:rsid w:val="03D27F5F"/>
    <w:rsid w:val="03DB1457"/>
    <w:rsid w:val="041C1B9A"/>
    <w:rsid w:val="041F62AC"/>
    <w:rsid w:val="0424767A"/>
    <w:rsid w:val="042A0CA9"/>
    <w:rsid w:val="043B96D9"/>
    <w:rsid w:val="04457203"/>
    <w:rsid w:val="044B46E3"/>
    <w:rsid w:val="045DE8D5"/>
    <w:rsid w:val="045F6DA0"/>
    <w:rsid w:val="0461BA9A"/>
    <w:rsid w:val="046D3A77"/>
    <w:rsid w:val="04788D04"/>
    <w:rsid w:val="047E5BE7"/>
    <w:rsid w:val="04808CFC"/>
    <w:rsid w:val="04816978"/>
    <w:rsid w:val="04AEDD5A"/>
    <w:rsid w:val="04B1D3DF"/>
    <w:rsid w:val="04BD12A0"/>
    <w:rsid w:val="04C14525"/>
    <w:rsid w:val="04DE1F10"/>
    <w:rsid w:val="0533C10F"/>
    <w:rsid w:val="053CDBDB"/>
    <w:rsid w:val="05460DE1"/>
    <w:rsid w:val="05485FA8"/>
    <w:rsid w:val="055C136D"/>
    <w:rsid w:val="056199F2"/>
    <w:rsid w:val="056B7079"/>
    <w:rsid w:val="05990E8B"/>
    <w:rsid w:val="05A5BE52"/>
    <w:rsid w:val="05C75DC4"/>
    <w:rsid w:val="05CDBBF5"/>
    <w:rsid w:val="05CDE364"/>
    <w:rsid w:val="05E5027E"/>
    <w:rsid w:val="05F24F79"/>
    <w:rsid w:val="060A957A"/>
    <w:rsid w:val="060BBFA9"/>
    <w:rsid w:val="060D7600"/>
    <w:rsid w:val="0614EDA1"/>
    <w:rsid w:val="061CDF51"/>
    <w:rsid w:val="062812E0"/>
    <w:rsid w:val="062E8C18"/>
    <w:rsid w:val="06348715"/>
    <w:rsid w:val="063ACCD3"/>
    <w:rsid w:val="065BA4E7"/>
    <w:rsid w:val="0695C8E4"/>
    <w:rsid w:val="06B91FB5"/>
    <w:rsid w:val="06BE5EEC"/>
    <w:rsid w:val="06D06D5E"/>
    <w:rsid w:val="06D9C1ED"/>
    <w:rsid w:val="06DF1548"/>
    <w:rsid w:val="06E4A5C6"/>
    <w:rsid w:val="06EDF12E"/>
    <w:rsid w:val="06F6945B"/>
    <w:rsid w:val="06FCB058"/>
    <w:rsid w:val="06FEEEBE"/>
    <w:rsid w:val="07029C0B"/>
    <w:rsid w:val="0704F4EB"/>
    <w:rsid w:val="07083D55"/>
    <w:rsid w:val="070A2A03"/>
    <w:rsid w:val="071E2428"/>
    <w:rsid w:val="0738B6A4"/>
    <w:rsid w:val="074B7EF8"/>
    <w:rsid w:val="07517BD6"/>
    <w:rsid w:val="07548C6A"/>
    <w:rsid w:val="0760A356"/>
    <w:rsid w:val="079B0CA9"/>
    <w:rsid w:val="079FBB41"/>
    <w:rsid w:val="07B3F848"/>
    <w:rsid w:val="07B43B50"/>
    <w:rsid w:val="07C4796B"/>
    <w:rsid w:val="07C51E0C"/>
    <w:rsid w:val="07C8D852"/>
    <w:rsid w:val="07DEAD13"/>
    <w:rsid w:val="07E2F02F"/>
    <w:rsid w:val="07F2014A"/>
    <w:rsid w:val="0823C88B"/>
    <w:rsid w:val="0837425C"/>
    <w:rsid w:val="08455D38"/>
    <w:rsid w:val="08546BD3"/>
    <w:rsid w:val="0861D644"/>
    <w:rsid w:val="086F1BE1"/>
    <w:rsid w:val="0870AD18"/>
    <w:rsid w:val="08779640"/>
    <w:rsid w:val="08809977"/>
    <w:rsid w:val="08966C88"/>
    <w:rsid w:val="089753BB"/>
    <w:rsid w:val="08B52E4D"/>
    <w:rsid w:val="08B60475"/>
    <w:rsid w:val="08B6C155"/>
    <w:rsid w:val="08BBE6CB"/>
    <w:rsid w:val="08BE23B0"/>
    <w:rsid w:val="08E269CD"/>
    <w:rsid w:val="08E75A54"/>
    <w:rsid w:val="08F88F0C"/>
    <w:rsid w:val="08FD62FB"/>
    <w:rsid w:val="090E0C8C"/>
    <w:rsid w:val="0915E611"/>
    <w:rsid w:val="0922A4F1"/>
    <w:rsid w:val="09237FF5"/>
    <w:rsid w:val="0928E556"/>
    <w:rsid w:val="0941D240"/>
    <w:rsid w:val="0954A13C"/>
    <w:rsid w:val="09553DA1"/>
    <w:rsid w:val="09561773"/>
    <w:rsid w:val="096786D4"/>
    <w:rsid w:val="0976BCC5"/>
    <w:rsid w:val="0982365A"/>
    <w:rsid w:val="0984B5EA"/>
    <w:rsid w:val="09A0A243"/>
    <w:rsid w:val="09AB55F2"/>
    <w:rsid w:val="09E9F143"/>
    <w:rsid w:val="09FF5D83"/>
    <w:rsid w:val="09FFBB81"/>
    <w:rsid w:val="0A03BB3D"/>
    <w:rsid w:val="0A27BDBA"/>
    <w:rsid w:val="0A2DB284"/>
    <w:rsid w:val="0A30ED96"/>
    <w:rsid w:val="0A404FC6"/>
    <w:rsid w:val="0A4902CE"/>
    <w:rsid w:val="0A61EBE6"/>
    <w:rsid w:val="0A786698"/>
    <w:rsid w:val="0A86C40A"/>
    <w:rsid w:val="0A9E37EC"/>
    <w:rsid w:val="0AA5BB7E"/>
    <w:rsid w:val="0ABBAB13"/>
    <w:rsid w:val="0ADF3121"/>
    <w:rsid w:val="0AE56EB1"/>
    <w:rsid w:val="0B019E4D"/>
    <w:rsid w:val="0B03D56B"/>
    <w:rsid w:val="0B05CF31"/>
    <w:rsid w:val="0B177DA7"/>
    <w:rsid w:val="0B2E32B3"/>
    <w:rsid w:val="0B2F8F09"/>
    <w:rsid w:val="0B31FC0C"/>
    <w:rsid w:val="0B34219E"/>
    <w:rsid w:val="0B3718B7"/>
    <w:rsid w:val="0B39EA46"/>
    <w:rsid w:val="0B3DC3BC"/>
    <w:rsid w:val="0B4B926C"/>
    <w:rsid w:val="0B7BC3A9"/>
    <w:rsid w:val="0B86F5C8"/>
    <w:rsid w:val="0BB2C151"/>
    <w:rsid w:val="0BBE5C85"/>
    <w:rsid w:val="0BE08D6F"/>
    <w:rsid w:val="0C324B65"/>
    <w:rsid w:val="0C4A3DAF"/>
    <w:rsid w:val="0C633092"/>
    <w:rsid w:val="0C6577CC"/>
    <w:rsid w:val="0C737B23"/>
    <w:rsid w:val="0C7A3E50"/>
    <w:rsid w:val="0C7F7B58"/>
    <w:rsid w:val="0C889811"/>
    <w:rsid w:val="0C8CAE2C"/>
    <w:rsid w:val="0C987682"/>
    <w:rsid w:val="0CAD55DA"/>
    <w:rsid w:val="0CB0653E"/>
    <w:rsid w:val="0CCB54A6"/>
    <w:rsid w:val="0CD147B6"/>
    <w:rsid w:val="0CD73BD9"/>
    <w:rsid w:val="0CED52C1"/>
    <w:rsid w:val="0CFBB455"/>
    <w:rsid w:val="0D09618F"/>
    <w:rsid w:val="0D1AC3CD"/>
    <w:rsid w:val="0D21E5EE"/>
    <w:rsid w:val="0D32F208"/>
    <w:rsid w:val="0D5700AC"/>
    <w:rsid w:val="0D5738D4"/>
    <w:rsid w:val="0D5FA774"/>
    <w:rsid w:val="0D68E4B6"/>
    <w:rsid w:val="0D6D1AEF"/>
    <w:rsid w:val="0D6E3F4C"/>
    <w:rsid w:val="0DA2DABC"/>
    <w:rsid w:val="0DC17A06"/>
    <w:rsid w:val="0DC43C05"/>
    <w:rsid w:val="0DC4DA20"/>
    <w:rsid w:val="0DDBE035"/>
    <w:rsid w:val="0DE75243"/>
    <w:rsid w:val="0DEFB008"/>
    <w:rsid w:val="0E008E2C"/>
    <w:rsid w:val="0E0F52B8"/>
    <w:rsid w:val="0E13D01E"/>
    <w:rsid w:val="0E1A7204"/>
    <w:rsid w:val="0E29C6BF"/>
    <w:rsid w:val="0E35BA2C"/>
    <w:rsid w:val="0E4711E6"/>
    <w:rsid w:val="0E6310D0"/>
    <w:rsid w:val="0E7C3D1A"/>
    <w:rsid w:val="0EB150E0"/>
    <w:rsid w:val="0EB1CB5D"/>
    <w:rsid w:val="0EB22A81"/>
    <w:rsid w:val="0ECA9737"/>
    <w:rsid w:val="0ECE024A"/>
    <w:rsid w:val="0EE61038"/>
    <w:rsid w:val="0EF24341"/>
    <w:rsid w:val="0EF87404"/>
    <w:rsid w:val="0EFE07E9"/>
    <w:rsid w:val="0F04A1C5"/>
    <w:rsid w:val="0F13916F"/>
    <w:rsid w:val="0F25FD9B"/>
    <w:rsid w:val="0F292317"/>
    <w:rsid w:val="0F35B504"/>
    <w:rsid w:val="0F4BB38B"/>
    <w:rsid w:val="0F5994CA"/>
    <w:rsid w:val="0F7A9390"/>
    <w:rsid w:val="0F803B30"/>
    <w:rsid w:val="0FAE1924"/>
    <w:rsid w:val="0FB692E4"/>
    <w:rsid w:val="0FC966E1"/>
    <w:rsid w:val="0FE1C183"/>
    <w:rsid w:val="0FE5D74A"/>
    <w:rsid w:val="0FF416A1"/>
    <w:rsid w:val="10275857"/>
    <w:rsid w:val="102E473B"/>
    <w:rsid w:val="104AC3CC"/>
    <w:rsid w:val="10610EBA"/>
    <w:rsid w:val="10707343"/>
    <w:rsid w:val="10726E45"/>
    <w:rsid w:val="10730712"/>
    <w:rsid w:val="107810C8"/>
    <w:rsid w:val="109A94F6"/>
    <w:rsid w:val="109C31DC"/>
    <w:rsid w:val="109F8FD5"/>
    <w:rsid w:val="10B2E88F"/>
    <w:rsid w:val="10B7213A"/>
    <w:rsid w:val="10BD4D88"/>
    <w:rsid w:val="10CC89B2"/>
    <w:rsid w:val="112AD454"/>
    <w:rsid w:val="1157AE27"/>
    <w:rsid w:val="11702A4B"/>
    <w:rsid w:val="1181B624"/>
    <w:rsid w:val="1188D338"/>
    <w:rsid w:val="119E2586"/>
    <w:rsid w:val="11BFBCDF"/>
    <w:rsid w:val="11C2E188"/>
    <w:rsid w:val="11E0BE9C"/>
    <w:rsid w:val="11E3DAFC"/>
    <w:rsid w:val="11E4FBF2"/>
    <w:rsid w:val="120387C0"/>
    <w:rsid w:val="120E154D"/>
    <w:rsid w:val="12228EB2"/>
    <w:rsid w:val="122FB978"/>
    <w:rsid w:val="1243C3C4"/>
    <w:rsid w:val="12443F13"/>
    <w:rsid w:val="124D7D48"/>
    <w:rsid w:val="124D9406"/>
    <w:rsid w:val="1251FEC8"/>
    <w:rsid w:val="1272CCBB"/>
    <w:rsid w:val="128DBC1E"/>
    <w:rsid w:val="12958F28"/>
    <w:rsid w:val="12A5CBD7"/>
    <w:rsid w:val="12D35DDD"/>
    <w:rsid w:val="12D3C16C"/>
    <w:rsid w:val="12DAE425"/>
    <w:rsid w:val="12FC6B0A"/>
    <w:rsid w:val="1323398A"/>
    <w:rsid w:val="132CB599"/>
    <w:rsid w:val="133B819E"/>
    <w:rsid w:val="1342AF89"/>
    <w:rsid w:val="1346C84B"/>
    <w:rsid w:val="13498DC6"/>
    <w:rsid w:val="1351E850"/>
    <w:rsid w:val="13544420"/>
    <w:rsid w:val="135C1306"/>
    <w:rsid w:val="1375CC72"/>
    <w:rsid w:val="1384DE50"/>
    <w:rsid w:val="13926D52"/>
    <w:rsid w:val="139458BD"/>
    <w:rsid w:val="1397DC25"/>
    <w:rsid w:val="13D00D96"/>
    <w:rsid w:val="13F119AD"/>
    <w:rsid w:val="13FCF807"/>
    <w:rsid w:val="14070CCB"/>
    <w:rsid w:val="14077144"/>
    <w:rsid w:val="1437B643"/>
    <w:rsid w:val="1439476F"/>
    <w:rsid w:val="144CFAD2"/>
    <w:rsid w:val="14532E13"/>
    <w:rsid w:val="1453C5EA"/>
    <w:rsid w:val="145BF43C"/>
    <w:rsid w:val="14996B67"/>
    <w:rsid w:val="14A03D98"/>
    <w:rsid w:val="14A58C01"/>
    <w:rsid w:val="14B4DC98"/>
    <w:rsid w:val="14B4F133"/>
    <w:rsid w:val="14BE7028"/>
    <w:rsid w:val="14C57506"/>
    <w:rsid w:val="14C6B513"/>
    <w:rsid w:val="14D5F171"/>
    <w:rsid w:val="14EA503A"/>
    <w:rsid w:val="14EBDFE2"/>
    <w:rsid w:val="14FA184D"/>
    <w:rsid w:val="14FEDBE4"/>
    <w:rsid w:val="151173BB"/>
    <w:rsid w:val="1533C2D8"/>
    <w:rsid w:val="15415C89"/>
    <w:rsid w:val="15496AF7"/>
    <w:rsid w:val="1550A543"/>
    <w:rsid w:val="1559E181"/>
    <w:rsid w:val="155DDB1F"/>
    <w:rsid w:val="156D8BF0"/>
    <w:rsid w:val="158EEA86"/>
    <w:rsid w:val="159D73E5"/>
    <w:rsid w:val="15A06A51"/>
    <w:rsid w:val="15B51C9C"/>
    <w:rsid w:val="15B6E5BD"/>
    <w:rsid w:val="15DC3775"/>
    <w:rsid w:val="15F47944"/>
    <w:rsid w:val="16054ADE"/>
    <w:rsid w:val="160BB210"/>
    <w:rsid w:val="162F7353"/>
    <w:rsid w:val="16532BFC"/>
    <w:rsid w:val="16586267"/>
    <w:rsid w:val="165CFABD"/>
    <w:rsid w:val="16724921"/>
    <w:rsid w:val="16760033"/>
    <w:rsid w:val="167930C8"/>
    <w:rsid w:val="167D9189"/>
    <w:rsid w:val="16865ED2"/>
    <w:rsid w:val="16882F45"/>
    <w:rsid w:val="16888514"/>
    <w:rsid w:val="16897E64"/>
    <w:rsid w:val="169040BC"/>
    <w:rsid w:val="16A82B1B"/>
    <w:rsid w:val="16A84BFF"/>
    <w:rsid w:val="16AC6EBE"/>
    <w:rsid w:val="16BE923F"/>
    <w:rsid w:val="16C03C55"/>
    <w:rsid w:val="16C456E1"/>
    <w:rsid w:val="16DE9951"/>
    <w:rsid w:val="16F5E795"/>
    <w:rsid w:val="16F8FBD0"/>
    <w:rsid w:val="170D8F10"/>
    <w:rsid w:val="171C60C1"/>
    <w:rsid w:val="17425020"/>
    <w:rsid w:val="177709ED"/>
    <w:rsid w:val="178426B7"/>
    <w:rsid w:val="179B33D8"/>
    <w:rsid w:val="17BBB849"/>
    <w:rsid w:val="17C5A756"/>
    <w:rsid w:val="17C5FC87"/>
    <w:rsid w:val="17D32FB9"/>
    <w:rsid w:val="17DA458A"/>
    <w:rsid w:val="1803635E"/>
    <w:rsid w:val="18261549"/>
    <w:rsid w:val="184C1329"/>
    <w:rsid w:val="1857629C"/>
    <w:rsid w:val="185F4845"/>
    <w:rsid w:val="18655AFF"/>
    <w:rsid w:val="186CCFFD"/>
    <w:rsid w:val="186D41B2"/>
    <w:rsid w:val="186F725F"/>
    <w:rsid w:val="187C53AA"/>
    <w:rsid w:val="187DEF21"/>
    <w:rsid w:val="1888738E"/>
    <w:rsid w:val="18919463"/>
    <w:rsid w:val="1894CBAE"/>
    <w:rsid w:val="18AC3F8E"/>
    <w:rsid w:val="18AC6746"/>
    <w:rsid w:val="18C5E60E"/>
    <w:rsid w:val="18EA3FF5"/>
    <w:rsid w:val="18EBEDF7"/>
    <w:rsid w:val="18F1B0E7"/>
    <w:rsid w:val="191C5093"/>
    <w:rsid w:val="19266F16"/>
    <w:rsid w:val="192B616C"/>
    <w:rsid w:val="19405149"/>
    <w:rsid w:val="19670168"/>
    <w:rsid w:val="19692899"/>
    <w:rsid w:val="19723817"/>
    <w:rsid w:val="197610D5"/>
    <w:rsid w:val="19922285"/>
    <w:rsid w:val="19A77AE6"/>
    <w:rsid w:val="19BFEFA0"/>
    <w:rsid w:val="19CA9736"/>
    <w:rsid w:val="19D0CE63"/>
    <w:rsid w:val="19EFD2FB"/>
    <w:rsid w:val="1A3808DD"/>
    <w:rsid w:val="1A5D4D02"/>
    <w:rsid w:val="1A5EB2FB"/>
    <w:rsid w:val="1A5FBC49"/>
    <w:rsid w:val="1A60D1E4"/>
    <w:rsid w:val="1A726BF6"/>
    <w:rsid w:val="1A72FCB2"/>
    <w:rsid w:val="1A87A2E0"/>
    <w:rsid w:val="1A953CC1"/>
    <w:rsid w:val="1AA98065"/>
    <w:rsid w:val="1AC34E29"/>
    <w:rsid w:val="1AC4FDE3"/>
    <w:rsid w:val="1ADD5EAE"/>
    <w:rsid w:val="1AF1D0C0"/>
    <w:rsid w:val="1AF4459F"/>
    <w:rsid w:val="1AF4BE35"/>
    <w:rsid w:val="1AF674CF"/>
    <w:rsid w:val="1B37AFCF"/>
    <w:rsid w:val="1B42E501"/>
    <w:rsid w:val="1B474637"/>
    <w:rsid w:val="1B4A06F8"/>
    <w:rsid w:val="1B586DBD"/>
    <w:rsid w:val="1B9177B1"/>
    <w:rsid w:val="1B9AAB99"/>
    <w:rsid w:val="1B9EE02C"/>
    <w:rsid w:val="1BA4869D"/>
    <w:rsid w:val="1BA7B772"/>
    <w:rsid w:val="1BB0EF3F"/>
    <w:rsid w:val="1BC639EE"/>
    <w:rsid w:val="1BD58C50"/>
    <w:rsid w:val="1BDCD792"/>
    <w:rsid w:val="1BEE5D11"/>
    <w:rsid w:val="1C07F708"/>
    <w:rsid w:val="1C146949"/>
    <w:rsid w:val="1C279964"/>
    <w:rsid w:val="1C38A840"/>
    <w:rsid w:val="1C3954EA"/>
    <w:rsid w:val="1C48D6C3"/>
    <w:rsid w:val="1C4EA9F2"/>
    <w:rsid w:val="1C5E3E39"/>
    <w:rsid w:val="1C5F904E"/>
    <w:rsid w:val="1C7EA99E"/>
    <w:rsid w:val="1C8411CC"/>
    <w:rsid w:val="1C844093"/>
    <w:rsid w:val="1C8CEC85"/>
    <w:rsid w:val="1C965B27"/>
    <w:rsid w:val="1CB5968A"/>
    <w:rsid w:val="1CDD152C"/>
    <w:rsid w:val="1D019925"/>
    <w:rsid w:val="1D0E15B0"/>
    <w:rsid w:val="1D2A9D8E"/>
    <w:rsid w:val="1D354D72"/>
    <w:rsid w:val="1D3CF023"/>
    <w:rsid w:val="1D53B6B0"/>
    <w:rsid w:val="1D592ACA"/>
    <w:rsid w:val="1D69BC19"/>
    <w:rsid w:val="1D7C2FD2"/>
    <w:rsid w:val="1D9CACB5"/>
    <w:rsid w:val="1D9EEA20"/>
    <w:rsid w:val="1DC9EC6D"/>
    <w:rsid w:val="1DE1AD5B"/>
    <w:rsid w:val="1DE23C98"/>
    <w:rsid w:val="1DF6BBC5"/>
    <w:rsid w:val="1E0109A8"/>
    <w:rsid w:val="1E2CA5B8"/>
    <w:rsid w:val="1E37E038"/>
    <w:rsid w:val="1E45AC04"/>
    <w:rsid w:val="1E5577A0"/>
    <w:rsid w:val="1E6F92F8"/>
    <w:rsid w:val="1E993B00"/>
    <w:rsid w:val="1E9C52CA"/>
    <w:rsid w:val="1ED31C27"/>
    <w:rsid w:val="1EDE3DFC"/>
    <w:rsid w:val="1F03C06D"/>
    <w:rsid w:val="1F0590A6"/>
    <w:rsid w:val="1F16B414"/>
    <w:rsid w:val="1F3167F6"/>
    <w:rsid w:val="1F658811"/>
    <w:rsid w:val="1F842A49"/>
    <w:rsid w:val="1F94E55C"/>
    <w:rsid w:val="1F950865"/>
    <w:rsid w:val="1FA33327"/>
    <w:rsid w:val="1FB8BBA7"/>
    <w:rsid w:val="1FC0B85B"/>
    <w:rsid w:val="1FC5545D"/>
    <w:rsid w:val="1FC62118"/>
    <w:rsid w:val="1FD4E460"/>
    <w:rsid w:val="2015C72C"/>
    <w:rsid w:val="2029F7F6"/>
    <w:rsid w:val="20305E22"/>
    <w:rsid w:val="2039832A"/>
    <w:rsid w:val="2048068D"/>
    <w:rsid w:val="20602DE4"/>
    <w:rsid w:val="206CD256"/>
    <w:rsid w:val="206FA4EB"/>
    <w:rsid w:val="2088629C"/>
    <w:rsid w:val="2092F254"/>
    <w:rsid w:val="20943A17"/>
    <w:rsid w:val="20998EAD"/>
    <w:rsid w:val="209AC085"/>
    <w:rsid w:val="209E1A20"/>
    <w:rsid w:val="20B11079"/>
    <w:rsid w:val="20B62297"/>
    <w:rsid w:val="20BB4FD1"/>
    <w:rsid w:val="20C2F63B"/>
    <w:rsid w:val="20C5CCE8"/>
    <w:rsid w:val="20C9595E"/>
    <w:rsid w:val="20E61B35"/>
    <w:rsid w:val="20F439CF"/>
    <w:rsid w:val="20F4746D"/>
    <w:rsid w:val="211C5870"/>
    <w:rsid w:val="21432647"/>
    <w:rsid w:val="215008D2"/>
    <w:rsid w:val="215258DA"/>
    <w:rsid w:val="215C658C"/>
    <w:rsid w:val="215D7AF4"/>
    <w:rsid w:val="216A25F9"/>
    <w:rsid w:val="218650B8"/>
    <w:rsid w:val="21A66206"/>
    <w:rsid w:val="21ACDCED"/>
    <w:rsid w:val="21BB506B"/>
    <w:rsid w:val="21D38F7F"/>
    <w:rsid w:val="21D750D0"/>
    <w:rsid w:val="21DB65BB"/>
    <w:rsid w:val="21E19718"/>
    <w:rsid w:val="21E79A65"/>
    <w:rsid w:val="21F50EED"/>
    <w:rsid w:val="22051F12"/>
    <w:rsid w:val="22277D87"/>
    <w:rsid w:val="22408162"/>
    <w:rsid w:val="22572C27"/>
    <w:rsid w:val="22578D6F"/>
    <w:rsid w:val="225D45CA"/>
    <w:rsid w:val="226E39B4"/>
    <w:rsid w:val="227879FD"/>
    <w:rsid w:val="227E1D96"/>
    <w:rsid w:val="228600F3"/>
    <w:rsid w:val="22895721"/>
    <w:rsid w:val="2294E09D"/>
    <w:rsid w:val="22A77EF0"/>
    <w:rsid w:val="22AA5B77"/>
    <w:rsid w:val="22AE98CA"/>
    <w:rsid w:val="22BC7B4E"/>
    <w:rsid w:val="22BD1B96"/>
    <w:rsid w:val="22C184A7"/>
    <w:rsid w:val="22CC0038"/>
    <w:rsid w:val="22CE7E92"/>
    <w:rsid w:val="22E9FB52"/>
    <w:rsid w:val="22F1CB5A"/>
    <w:rsid w:val="231076D0"/>
    <w:rsid w:val="23499BE0"/>
    <w:rsid w:val="2351C485"/>
    <w:rsid w:val="2374DC93"/>
    <w:rsid w:val="23805C78"/>
    <w:rsid w:val="239DDBD8"/>
    <w:rsid w:val="23A7DE8A"/>
    <w:rsid w:val="23BE7A7A"/>
    <w:rsid w:val="23DAFD56"/>
    <w:rsid w:val="23E2983C"/>
    <w:rsid w:val="23F05E61"/>
    <w:rsid w:val="23F4D564"/>
    <w:rsid w:val="2403681D"/>
    <w:rsid w:val="242A0337"/>
    <w:rsid w:val="24317925"/>
    <w:rsid w:val="24409412"/>
    <w:rsid w:val="245A5B3F"/>
    <w:rsid w:val="245EA198"/>
    <w:rsid w:val="2462B58F"/>
    <w:rsid w:val="24771473"/>
    <w:rsid w:val="24BBFAAA"/>
    <w:rsid w:val="24DFB64E"/>
    <w:rsid w:val="24ED7A9E"/>
    <w:rsid w:val="250375E1"/>
    <w:rsid w:val="2527096B"/>
    <w:rsid w:val="252832CA"/>
    <w:rsid w:val="25356EF5"/>
    <w:rsid w:val="2537E06E"/>
    <w:rsid w:val="253A193F"/>
    <w:rsid w:val="254487A8"/>
    <w:rsid w:val="254A95D6"/>
    <w:rsid w:val="2593CFF1"/>
    <w:rsid w:val="25C699A0"/>
    <w:rsid w:val="25CCA929"/>
    <w:rsid w:val="25D4ADCF"/>
    <w:rsid w:val="26009CC6"/>
    <w:rsid w:val="26012854"/>
    <w:rsid w:val="26234F9C"/>
    <w:rsid w:val="26649C40"/>
    <w:rsid w:val="266F14CD"/>
    <w:rsid w:val="267A34E4"/>
    <w:rsid w:val="2681A9D1"/>
    <w:rsid w:val="26929FF3"/>
    <w:rsid w:val="2693740C"/>
    <w:rsid w:val="26C8DD88"/>
    <w:rsid w:val="270695B7"/>
    <w:rsid w:val="270EBBE9"/>
    <w:rsid w:val="27112EAA"/>
    <w:rsid w:val="271EBDFE"/>
    <w:rsid w:val="2721D358"/>
    <w:rsid w:val="273D5C9E"/>
    <w:rsid w:val="274FE4CA"/>
    <w:rsid w:val="27605338"/>
    <w:rsid w:val="276B5943"/>
    <w:rsid w:val="278764BE"/>
    <w:rsid w:val="278E6158"/>
    <w:rsid w:val="27951804"/>
    <w:rsid w:val="27CFBAC7"/>
    <w:rsid w:val="27D50B18"/>
    <w:rsid w:val="27D7C721"/>
    <w:rsid w:val="27E36CFE"/>
    <w:rsid w:val="280095F7"/>
    <w:rsid w:val="281D751A"/>
    <w:rsid w:val="282A449C"/>
    <w:rsid w:val="287250D8"/>
    <w:rsid w:val="28739D9F"/>
    <w:rsid w:val="28816C34"/>
    <w:rsid w:val="2881A7C6"/>
    <w:rsid w:val="2882086B"/>
    <w:rsid w:val="2889B7EA"/>
    <w:rsid w:val="288D340A"/>
    <w:rsid w:val="28972B17"/>
    <w:rsid w:val="28A56B6B"/>
    <w:rsid w:val="28B6B5E4"/>
    <w:rsid w:val="28BC92CF"/>
    <w:rsid w:val="28FEBF11"/>
    <w:rsid w:val="290ECA2C"/>
    <w:rsid w:val="2918C069"/>
    <w:rsid w:val="2924D73E"/>
    <w:rsid w:val="29311460"/>
    <w:rsid w:val="29402BAA"/>
    <w:rsid w:val="294A2267"/>
    <w:rsid w:val="295B16C4"/>
    <w:rsid w:val="295ED975"/>
    <w:rsid w:val="295F8A3A"/>
    <w:rsid w:val="29721C83"/>
    <w:rsid w:val="29B4607F"/>
    <w:rsid w:val="2A4C238A"/>
    <w:rsid w:val="2A4D5A31"/>
    <w:rsid w:val="2A51E3DE"/>
    <w:rsid w:val="2A59D30F"/>
    <w:rsid w:val="2A5B1745"/>
    <w:rsid w:val="2A5C7621"/>
    <w:rsid w:val="2A7857DD"/>
    <w:rsid w:val="2A7FA96A"/>
    <w:rsid w:val="2A820514"/>
    <w:rsid w:val="2AB36D2B"/>
    <w:rsid w:val="2AD202AD"/>
    <w:rsid w:val="2AD82B59"/>
    <w:rsid w:val="2AE37579"/>
    <w:rsid w:val="2AFC4A8D"/>
    <w:rsid w:val="2B0D4E84"/>
    <w:rsid w:val="2B19503A"/>
    <w:rsid w:val="2B23DCB6"/>
    <w:rsid w:val="2B3C224F"/>
    <w:rsid w:val="2B4BEC20"/>
    <w:rsid w:val="2B500ED2"/>
    <w:rsid w:val="2B586C5D"/>
    <w:rsid w:val="2B67809E"/>
    <w:rsid w:val="2B6BFBF1"/>
    <w:rsid w:val="2B7C88D5"/>
    <w:rsid w:val="2B826AF1"/>
    <w:rsid w:val="2B994067"/>
    <w:rsid w:val="2B9EF016"/>
    <w:rsid w:val="2BA837AE"/>
    <w:rsid w:val="2BAE8138"/>
    <w:rsid w:val="2BB171F3"/>
    <w:rsid w:val="2BB9ADA2"/>
    <w:rsid w:val="2BDDE06D"/>
    <w:rsid w:val="2BDE619D"/>
    <w:rsid w:val="2BF74F87"/>
    <w:rsid w:val="2C0300F4"/>
    <w:rsid w:val="2C0517CC"/>
    <w:rsid w:val="2C162DDE"/>
    <w:rsid w:val="2C192144"/>
    <w:rsid w:val="2C5453EE"/>
    <w:rsid w:val="2C8011E9"/>
    <w:rsid w:val="2C80B5D0"/>
    <w:rsid w:val="2C85102E"/>
    <w:rsid w:val="2C8D9ECE"/>
    <w:rsid w:val="2C9FBC16"/>
    <w:rsid w:val="2CAD16C0"/>
    <w:rsid w:val="2CE7919B"/>
    <w:rsid w:val="2CEF5E14"/>
    <w:rsid w:val="2CF7D1DE"/>
    <w:rsid w:val="2CFD0F16"/>
    <w:rsid w:val="2D15176A"/>
    <w:rsid w:val="2D20CAF4"/>
    <w:rsid w:val="2D25D0FB"/>
    <w:rsid w:val="2D4B0587"/>
    <w:rsid w:val="2D5B4EE3"/>
    <w:rsid w:val="2D7F4871"/>
    <w:rsid w:val="2D8918DA"/>
    <w:rsid w:val="2D9DD667"/>
    <w:rsid w:val="2D9EF370"/>
    <w:rsid w:val="2DA489F1"/>
    <w:rsid w:val="2DB5915A"/>
    <w:rsid w:val="2DBB0086"/>
    <w:rsid w:val="2DEAA9A4"/>
    <w:rsid w:val="2DEFEF3F"/>
    <w:rsid w:val="2DF0A344"/>
    <w:rsid w:val="2DF4DBB4"/>
    <w:rsid w:val="2E073415"/>
    <w:rsid w:val="2E09F398"/>
    <w:rsid w:val="2E0F17A2"/>
    <w:rsid w:val="2E2744A0"/>
    <w:rsid w:val="2E2A0957"/>
    <w:rsid w:val="2E43FA56"/>
    <w:rsid w:val="2E4B6F84"/>
    <w:rsid w:val="2E70688A"/>
    <w:rsid w:val="2E74D30C"/>
    <w:rsid w:val="2E7A7A21"/>
    <w:rsid w:val="2E815557"/>
    <w:rsid w:val="2E91C795"/>
    <w:rsid w:val="2E9309D9"/>
    <w:rsid w:val="2E944AC6"/>
    <w:rsid w:val="2E9734D5"/>
    <w:rsid w:val="2ED1F395"/>
    <w:rsid w:val="2ED96FCB"/>
    <w:rsid w:val="2ED9B9A8"/>
    <w:rsid w:val="2EEA2CBB"/>
    <w:rsid w:val="2EEDA916"/>
    <w:rsid w:val="2F07389F"/>
    <w:rsid w:val="2F2C48B5"/>
    <w:rsid w:val="2F354E51"/>
    <w:rsid w:val="2F379CC6"/>
    <w:rsid w:val="2F3A798F"/>
    <w:rsid w:val="2F3CDE9F"/>
    <w:rsid w:val="2F4C2088"/>
    <w:rsid w:val="2F4F9132"/>
    <w:rsid w:val="2F5E483A"/>
    <w:rsid w:val="2F60ADF7"/>
    <w:rsid w:val="2F6BFD08"/>
    <w:rsid w:val="2F90FB18"/>
    <w:rsid w:val="2FA56BA3"/>
    <w:rsid w:val="2FA922D6"/>
    <w:rsid w:val="2FA9952D"/>
    <w:rsid w:val="2FAA92D7"/>
    <w:rsid w:val="2FBEFFD1"/>
    <w:rsid w:val="2FC3FD18"/>
    <w:rsid w:val="2FCC29F5"/>
    <w:rsid w:val="2FE4ED0E"/>
    <w:rsid w:val="2FEB1892"/>
    <w:rsid w:val="2FFC4329"/>
    <w:rsid w:val="30076FFA"/>
    <w:rsid w:val="300D10C3"/>
    <w:rsid w:val="300D4DA0"/>
    <w:rsid w:val="30195C1E"/>
    <w:rsid w:val="3039CAD6"/>
    <w:rsid w:val="3042220B"/>
    <w:rsid w:val="304343F6"/>
    <w:rsid w:val="305B2325"/>
    <w:rsid w:val="3060C008"/>
    <w:rsid w:val="3073C7FE"/>
    <w:rsid w:val="307DE0BC"/>
    <w:rsid w:val="30827738"/>
    <w:rsid w:val="3083627F"/>
    <w:rsid w:val="308F0B0E"/>
    <w:rsid w:val="30A15087"/>
    <w:rsid w:val="30E6CF39"/>
    <w:rsid w:val="30E8D490"/>
    <w:rsid w:val="30EDBA3B"/>
    <w:rsid w:val="310195E5"/>
    <w:rsid w:val="311DB045"/>
    <w:rsid w:val="31245918"/>
    <w:rsid w:val="313AFB45"/>
    <w:rsid w:val="3148CF7D"/>
    <w:rsid w:val="31499AA0"/>
    <w:rsid w:val="3159FFEE"/>
    <w:rsid w:val="3167AC4D"/>
    <w:rsid w:val="31693F6F"/>
    <w:rsid w:val="3174C85C"/>
    <w:rsid w:val="3190A182"/>
    <w:rsid w:val="319482A2"/>
    <w:rsid w:val="319ED623"/>
    <w:rsid w:val="31C1982E"/>
    <w:rsid w:val="31C30839"/>
    <w:rsid w:val="31C77E4F"/>
    <w:rsid w:val="31D1A046"/>
    <w:rsid w:val="31D68BD4"/>
    <w:rsid w:val="321365B2"/>
    <w:rsid w:val="32174833"/>
    <w:rsid w:val="32180DD4"/>
    <w:rsid w:val="3223A5CD"/>
    <w:rsid w:val="325A6B0D"/>
    <w:rsid w:val="326EFF6C"/>
    <w:rsid w:val="3273C70A"/>
    <w:rsid w:val="3297FF29"/>
    <w:rsid w:val="32A744B1"/>
    <w:rsid w:val="32F6B3E4"/>
    <w:rsid w:val="330490B6"/>
    <w:rsid w:val="330B8438"/>
    <w:rsid w:val="3315B289"/>
    <w:rsid w:val="3328C83D"/>
    <w:rsid w:val="3344E052"/>
    <w:rsid w:val="3369A4A9"/>
    <w:rsid w:val="33A000EC"/>
    <w:rsid w:val="33A7509E"/>
    <w:rsid w:val="33D40A66"/>
    <w:rsid w:val="33D83027"/>
    <w:rsid w:val="33D9B236"/>
    <w:rsid w:val="33F2E7FA"/>
    <w:rsid w:val="33F9915D"/>
    <w:rsid w:val="341835F8"/>
    <w:rsid w:val="342E1917"/>
    <w:rsid w:val="3432B011"/>
    <w:rsid w:val="3441854C"/>
    <w:rsid w:val="345A90B3"/>
    <w:rsid w:val="34750938"/>
    <w:rsid w:val="347761B6"/>
    <w:rsid w:val="34AEAD1E"/>
    <w:rsid w:val="34CCF66F"/>
    <w:rsid w:val="34CDF4F4"/>
    <w:rsid w:val="34DA985F"/>
    <w:rsid w:val="34E01ADD"/>
    <w:rsid w:val="34E33302"/>
    <w:rsid w:val="34FF4D6B"/>
    <w:rsid w:val="351F6F60"/>
    <w:rsid w:val="352EBD0A"/>
    <w:rsid w:val="35301930"/>
    <w:rsid w:val="35418CD3"/>
    <w:rsid w:val="3543D77F"/>
    <w:rsid w:val="354BE03A"/>
    <w:rsid w:val="354DFEDA"/>
    <w:rsid w:val="3563E9B6"/>
    <w:rsid w:val="3568EDEB"/>
    <w:rsid w:val="3575D9A5"/>
    <w:rsid w:val="358D5740"/>
    <w:rsid w:val="35A5263A"/>
    <w:rsid w:val="35A5A346"/>
    <w:rsid w:val="35AD2E6D"/>
    <w:rsid w:val="35C4B3EA"/>
    <w:rsid w:val="35C6F220"/>
    <w:rsid w:val="35EE1FAC"/>
    <w:rsid w:val="35FE230E"/>
    <w:rsid w:val="3605D917"/>
    <w:rsid w:val="362DEDD3"/>
    <w:rsid w:val="36467FF9"/>
    <w:rsid w:val="364B1FC4"/>
    <w:rsid w:val="3652D524"/>
    <w:rsid w:val="365DF6B6"/>
    <w:rsid w:val="3667ACAD"/>
    <w:rsid w:val="366E51D6"/>
    <w:rsid w:val="3687AEC1"/>
    <w:rsid w:val="368B6902"/>
    <w:rsid w:val="369F10CD"/>
    <w:rsid w:val="36A070D7"/>
    <w:rsid w:val="36BEEB9B"/>
    <w:rsid w:val="36F891AF"/>
    <w:rsid w:val="36FEC179"/>
    <w:rsid w:val="37122A98"/>
    <w:rsid w:val="37232A96"/>
    <w:rsid w:val="3726BACE"/>
    <w:rsid w:val="3758A16A"/>
    <w:rsid w:val="377883E7"/>
    <w:rsid w:val="3782BE4A"/>
    <w:rsid w:val="3783E4C8"/>
    <w:rsid w:val="378967FA"/>
    <w:rsid w:val="378D3DE6"/>
    <w:rsid w:val="37963122"/>
    <w:rsid w:val="379CDB6C"/>
    <w:rsid w:val="379D714F"/>
    <w:rsid w:val="379E6752"/>
    <w:rsid w:val="37A9D432"/>
    <w:rsid w:val="37B7155C"/>
    <w:rsid w:val="37B7EE32"/>
    <w:rsid w:val="37C4C9D1"/>
    <w:rsid w:val="37D637E7"/>
    <w:rsid w:val="37EC3354"/>
    <w:rsid w:val="380AD7FD"/>
    <w:rsid w:val="380E0D2B"/>
    <w:rsid w:val="385FF58F"/>
    <w:rsid w:val="387CEE2C"/>
    <w:rsid w:val="389F2B57"/>
    <w:rsid w:val="38AD7C78"/>
    <w:rsid w:val="38D731EA"/>
    <w:rsid w:val="3905E99E"/>
    <w:rsid w:val="390FBA71"/>
    <w:rsid w:val="3924CCDE"/>
    <w:rsid w:val="392694FA"/>
    <w:rsid w:val="39365E73"/>
    <w:rsid w:val="395138D8"/>
    <w:rsid w:val="3963E8F7"/>
    <w:rsid w:val="3972CD9E"/>
    <w:rsid w:val="3997CA7B"/>
    <w:rsid w:val="39AE91D7"/>
    <w:rsid w:val="39CA6B92"/>
    <w:rsid w:val="39D151EE"/>
    <w:rsid w:val="39D7FD40"/>
    <w:rsid w:val="39D8EF12"/>
    <w:rsid w:val="39E0D180"/>
    <w:rsid w:val="39E54BB2"/>
    <w:rsid w:val="39E977D1"/>
    <w:rsid w:val="3A1AA49C"/>
    <w:rsid w:val="3A217200"/>
    <w:rsid w:val="3A23BB2C"/>
    <w:rsid w:val="3A517BB2"/>
    <w:rsid w:val="3A720AA5"/>
    <w:rsid w:val="3A874CEC"/>
    <w:rsid w:val="3A89D5E9"/>
    <w:rsid w:val="3A9578FA"/>
    <w:rsid w:val="3AB21005"/>
    <w:rsid w:val="3AB35933"/>
    <w:rsid w:val="3ABEFAA1"/>
    <w:rsid w:val="3AC2192B"/>
    <w:rsid w:val="3ACB5E91"/>
    <w:rsid w:val="3AD34947"/>
    <w:rsid w:val="3AD7F372"/>
    <w:rsid w:val="3AE71769"/>
    <w:rsid w:val="3AFE4C19"/>
    <w:rsid w:val="3B0A9BD3"/>
    <w:rsid w:val="3B15A79D"/>
    <w:rsid w:val="3B25C781"/>
    <w:rsid w:val="3B27238C"/>
    <w:rsid w:val="3B31078A"/>
    <w:rsid w:val="3B466158"/>
    <w:rsid w:val="3B5CA0A0"/>
    <w:rsid w:val="3B8B5C31"/>
    <w:rsid w:val="3B958DD7"/>
    <w:rsid w:val="3BB724DA"/>
    <w:rsid w:val="3BC50960"/>
    <w:rsid w:val="3BEA099A"/>
    <w:rsid w:val="3BECEB9F"/>
    <w:rsid w:val="3BFA54A5"/>
    <w:rsid w:val="3BFF4618"/>
    <w:rsid w:val="3C0A8760"/>
    <w:rsid w:val="3C201FCA"/>
    <w:rsid w:val="3C319FC7"/>
    <w:rsid w:val="3C52B39F"/>
    <w:rsid w:val="3C6AC4D9"/>
    <w:rsid w:val="3C6B3E1A"/>
    <w:rsid w:val="3C7266FF"/>
    <w:rsid w:val="3C8F6BF1"/>
    <w:rsid w:val="3CBB3764"/>
    <w:rsid w:val="3CC823AD"/>
    <w:rsid w:val="3CDE942F"/>
    <w:rsid w:val="3CEC1215"/>
    <w:rsid w:val="3CF2456D"/>
    <w:rsid w:val="3D24ED9F"/>
    <w:rsid w:val="3D2BF3CF"/>
    <w:rsid w:val="3D3EC824"/>
    <w:rsid w:val="3D513FFC"/>
    <w:rsid w:val="3D5A4435"/>
    <w:rsid w:val="3D649CE5"/>
    <w:rsid w:val="3D7FF12B"/>
    <w:rsid w:val="3DAC32E3"/>
    <w:rsid w:val="3DAC3EAE"/>
    <w:rsid w:val="3DAF70C6"/>
    <w:rsid w:val="3DB1D416"/>
    <w:rsid w:val="3DBD264A"/>
    <w:rsid w:val="3DBDDE2B"/>
    <w:rsid w:val="3DCEA342"/>
    <w:rsid w:val="3DD37F10"/>
    <w:rsid w:val="3DD3B86F"/>
    <w:rsid w:val="3DDB0B92"/>
    <w:rsid w:val="3DE6CFB8"/>
    <w:rsid w:val="3DF0B483"/>
    <w:rsid w:val="3E11755C"/>
    <w:rsid w:val="3E171BF6"/>
    <w:rsid w:val="3E1CFFEC"/>
    <w:rsid w:val="3E21981C"/>
    <w:rsid w:val="3E283ADF"/>
    <w:rsid w:val="3E2D680A"/>
    <w:rsid w:val="3E3D73D2"/>
    <w:rsid w:val="3E588641"/>
    <w:rsid w:val="3E5E6499"/>
    <w:rsid w:val="3E76B47A"/>
    <w:rsid w:val="3E8794E2"/>
    <w:rsid w:val="3E9AED38"/>
    <w:rsid w:val="3EAA8036"/>
    <w:rsid w:val="3EB3D125"/>
    <w:rsid w:val="3EB7A2D9"/>
    <w:rsid w:val="3EE85404"/>
    <w:rsid w:val="3EE9C6EE"/>
    <w:rsid w:val="3EF67384"/>
    <w:rsid w:val="3EFA8AED"/>
    <w:rsid w:val="3F005D8F"/>
    <w:rsid w:val="3F059F25"/>
    <w:rsid w:val="3F0A5435"/>
    <w:rsid w:val="3F29370C"/>
    <w:rsid w:val="3F2A0F64"/>
    <w:rsid w:val="3F2CC6DA"/>
    <w:rsid w:val="3F33D7A7"/>
    <w:rsid w:val="3F48D5D1"/>
    <w:rsid w:val="3F5060B1"/>
    <w:rsid w:val="3F557311"/>
    <w:rsid w:val="3F560EA5"/>
    <w:rsid w:val="3F5E20B8"/>
    <w:rsid w:val="3F7A707A"/>
    <w:rsid w:val="3F88340C"/>
    <w:rsid w:val="3F9BA2F6"/>
    <w:rsid w:val="3FA53E1F"/>
    <w:rsid w:val="3FC86CF4"/>
    <w:rsid w:val="3FCE46DC"/>
    <w:rsid w:val="3FD29C0F"/>
    <w:rsid w:val="3FD3C9BF"/>
    <w:rsid w:val="3FD4DEC7"/>
    <w:rsid w:val="3FEAA784"/>
    <w:rsid w:val="3FEACD61"/>
    <w:rsid w:val="3FEEF22D"/>
    <w:rsid w:val="3FFD1728"/>
    <w:rsid w:val="400EA72B"/>
    <w:rsid w:val="40123776"/>
    <w:rsid w:val="402A6DD9"/>
    <w:rsid w:val="402A8AE3"/>
    <w:rsid w:val="40346FAE"/>
    <w:rsid w:val="403D96CE"/>
    <w:rsid w:val="405523F7"/>
    <w:rsid w:val="405D3A0A"/>
    <w:rsid w:val="405E521F"/>
    <w:rsid w:val="40638996"/>
    <w:rsid w:val="406700EC"/>
    <w:rsid w:val="408852EE"/>
    <w:rsid w:val="4094A27E"/>
    <w:rsid w:val="40999930"/>
    <w:rsid w:val="40E7AE6A"/>
    <w:rsid w:val="40E9A715"/>
    <w:rsid w:val="40F5FAC2"/>
    <w:rsid w:val="4104C7AF"/>
    <w:rsid w:val="413CF3B2"/>
    <w:rsid w:val="413CFE28"/>
    <w:rsid w:val="414DD407"/>
    <w:rsid w:val="41538A87"/>
    <w:rsid w:val="417EAC78"/>
    <w:rsid w:val="417FF5B6"/>
    <w:rsid w:val="41803783"/>
    <w:rsid w:val="4193DE13"/>
    <w:rsid w:val="419E78F7"/>
    <w:rsid w:val="41A6D4DF"/>
    <w:rsid w:val="41A72237"/>
    <w:rsid w:val="41A74BD7"/>
    <w:rsid w:val="41B39D98"/>
    <w:rsid w:val="41C6C111"/>
    <w:rsid w:val="41DA3E5D"/>
    <w:rsid w:val="421E2C37"/>
    <w:rsid w:val="422F6D52"/>
    <w:rsid w:val="4231FCBF"/>
    <w:rsid w:val="423CA465"/>
    <w:rsid w:val="423DA4F1"/>
    <w:rsid w:val="424E0748"/>
    <w:rsid w:val="4258638E"/>
    <w:rsid w:val="426CFDBB"/>
    <w:rsid w:val="42801698"/>
    <w:rsid w:val="429D84DE"/>
    <w:rsid w:val="42DD0CA7"/>
    <w:rsid w:val="4305BD1E"/>
    <w:rsid w:val="430A53FA"/>
    <w:rsid w:val="430B5937"/>
    <w:rsid w:val="431C16A1"/>
    <w:rsid w:val="431D5C54"/>
    <w:rsid w:val="4351AA10"/>
    <w:rsid w:val="4352EED7"/>
    <w:rsid w:val="4368CF64"/>
    <w:rsid w:val="437961F5"/>
    <w:rsid w:val="439464FA"/>
    <w:rsid w:val="43A9E043"/>
    <w:rsid w:val="43AE3730"/>
    <w:rsid w:val="43B12A91"/>
    <w:rsid w:val="43B5E77D"/>
    <w:rsid w:val="43BE155C"/>
    <w:rsid w:val="43CC2C24"/>
    <w:rsid w:val="43DECCD0"/>
    <w:rsid w:val="43F7EF78"/>
    <w:rsid w:val="440537CF"/>
    <w:rsid w:val="440F2DA5"/>
    <w:rsid w:val="44390BEC"/>
    <w:rsid w:val="443F3FFA"/>
    <w:rsid w:val="4448B6FC"/>
    <w:rsid w:val="445087AC"/>
    <w:rsid w:val="445EEEF5"/>
    <w:rsid w:val="44642008"/>
    <w:rsid w:val="447E81A8"/>
    <w:rsid w:val="449B3890"/>
    <w:rsid w:val="44BED910"/>
    <w:rsid w:val="44BFFCBE"/>
    <w:rsid w:val="44C3E7F9"/>
    <w:rsid w:val="44C50282"/>
    <w:rsid w:val="44C9F7B8"/>
    <w:rsid w:val="44E27E18"/>
    <w:rsid w:val="44F5473A"/>
    <w:rsid w:val="4502E554"/>
    <w:rsid w:val="4506C09D"/>
    <w:rsid w:val="451A8C88"/>
    <w:rsid w:val="452677C2"/>
    <w:rsid w:val="4530C007"/>
    <w:rsid w:val="45349587"/>
    <w:rsid w:val="45396E5F"/>
    <w:rsid w:val="453E87A2"/>
    <w:rsid w:val="454C1275"/>
    <w:rsid w:val="457C3C4A"/>
    <w:rsid w:val="45888F75"/>
    <w:rsid w:val="458C925E"/>
    <w:rsid w:val="459361E1"/>
    <w:rsid w:val="45AA23FE"/>
    <w:rsid w:val="45AE6E52"/>
    <w:rsid w:val="45BFEB29"/>
    <w:rsid w:val="45DCCB77"/>
    <w:rsid w:val="45DEE543"/>
    <w:rsid w:val="45E26959"/>
    <w:rsid w:val="45EB1884"/>
    <w:rsid w:val="45F5D47F"/>
    <w:rsid w:val="45FEAF00"/>
    <w:rsid w:val="4616D0EB"/>
    <w:rsid w:val="4647554B"/>
    <w:rsid w:val="464DD1CC"/>
    <w:rsid w:val="464F0ECD"/>
    <w:rsid w:val="465AA5CF"/>
    <w:rsid w:val="466D42AD"/>
    <w:rsid w:val="467C0BEE"/>
    <w:rsid w:val="46868DA6"/>
    <w:rsid w:val="4693583E"/>
    <w:rsid w:val="46A5937A"/>
    <w:rsid w:val="46AAE896"/>
    <w:rsid w:val="46B50FFE"/>
    <w:rsid w:val="46C29560"/>
    <w:rsid w:val="46C3ED1F"/>
    <w:rsid w:val="46C953DC"/>
    <w:rsid w:val="46D32468"/>
    <w:rsid w:val="46D42A9D"/>
    <w:rsid w:val="46E1ECDA"/>
    <w:rsid w:val="46E33BAE"/>
    <w:rsid w:val="47267560"/>
    <w:rsid w:val="47354B86"/>
    <w:rsid w:val="47422844"/>
    <w:rsid w:val="47474269"/>
    <w:rsid w:val="47484D5C"/>
    <w:rsid w:val="4748A8E3"/>
    <w:rsid w:val="475891A9"/>
    <w:rsid w:val="475DA2B1"/>
    <w:rsid w:val="4764361D"/>
    <w:rsid w:val="476B889C"/>
    <w:rsid w:val="4787D883"/>
    <w:rsid w:val="478BB17C"/>
    <w:rsid w:val="47C1DA67"/>
    <w:rsid w:val="47E150D7"/>
    <w:rsid w:val="47E2CC80"/>
    <w:rsid w:val="47ED0B83"/>
    <w:rsid w:val="47F30806"/>
    <w:rsid w:val="480005C9"/>
    <w:rsid w:val="480BE1B6"/>
    <w:rsid w:val="481E1347"/>
    <w:rsid w:val="48204466"/>
    <w:rsid w:val="48273F9A"/>
    <w:rsid w:val="48340016"/>
    <w:rsid w:val="483F056E"/>
    <w:rsid w:val="4851B468"/>
    <w:rsid w:val="4858366A"/>
    <w:rsid w:val="4859BEC9"/>
    <w:rsid w:val="48609B8C"/>
    <w:rsid w:val="487C55CE"/>
    <w:rsid w:val="489E8B2B"/>
    <w:rsid w:val="48B3D463"/>
    <w:rsid w:val="48C673A6"/>
    <w:rsid w:val="48CC26FA"/>
    <w:rsid w:val="48F172D0"/>
    <w:rsid w:val="48F43956"/>
    <w:rsid w:val="48F8C986"/>
    <w:rsid w:val="49268192"/>
    <w:rsid w:val="4928A14D"/>
    <w:rsid w:val="492E8CE6"/>
    <w:rsid w:val="4948806B"/>
    <w:rsid w:val="4949A5AF"/>
    <w:rsid w:val="49686EE0"/>
    <w:rsid w:val="4969551F"/>
    <w:rsid w:val="497CA468"/>
    <w:rsid w:val="4983FD13"/>
    <w:rsid w:val="49A12BC5"/>
    <w:rsid w:val="49A27440"/>
    <w:rsid w:val="49BC2920"/>
    <w:rsid w:val="49CC0832"/>
    <w:rsid w:val="49D8059D"/>
    <w:rsid w:val="49E4F805"/>
    <w:rsid w:val="49F6A222"/>
    <w:rsid w:val="4A000730"/>
    <w:rsid w:val="4A222CDA"/>
    <w:rsid w:val="4A2FD530"/>
    <w:rsid w:val="4A3507A2"/>
    <w:rsid w:val="4A67CC7E"/>
    <w:rsid w:val="4A7FC148"/>
    <w:rsid w:val="4A97DE77"/>
    <w:rsid w:val="4A9EF546"/>
    <w:rsid w:val="4ABD4E28"/>
    <w:rsid w:val="4ABF0332"/>
    <w:rsid w:val="4AD09D5C"/>
    <w:rsid w:val="4ADCCB60"/>
    <w:rsid w:val="4AE2EB0B"/>
    <w:rsid w:val="4AEA47EF"/>
    <w:rsid w:val="4AF51B2C"/>
    <w:rsid w:val="4AF8B82C"/>
    <w:rsid w:val="4B0917AE"/>
    <w:rsid w:val="4B09934C"/>
    <w:rsid w:val="4B10C24C"/>
    <w:rsid w:val="4B210D52"/>
    <w:rsid w:val="4B262514"/>
    <w:rsid w:val="4B29ABD6"/>
    <w:rsid w:val="4B2D4C82"/>
    <w:rsid w:val="4B432FA5"/>
    <w:rsid w:val="4B50932B"/>
    <w:rsid w:val="4B587A4E"/>
    <w:rsid w:val="4B58AE58"/>
    <w:rsid w:val="4B59C679"/>
    <w:rsid w:val="4B8F5632"/>
    <w:rsid w:val="4B99C4FF"/>
    <w:rsid w:val="4BA49001"/>
    <w:rsid w:val="4BAC6D01"/>
    <w:rsid w:val="4BAE07D6"/>
    <w:rsid w:val="4BDF76E8"/>
    <w:rsid w:val="4BFA5939"/>
    <w:rsid w:val="4C3F0D60"/>
    <w:rsid w:val="4C4EADAF"/>
    <w:rsid w:val="4C7D162E"/>
    <w:rsid w:val="4C8B8119"/>
    <w:rsid w:val="4C97FCF8"/>
    <w:rsid w:val="4CCE5486"/>
    <w:rsid w:val="4CDF078B"/>
    <w:rsid w:val="4CE2F226"/>
    <w:rsid w:val="4CE556C6"/>
    <w:rsid w:val="4CF10DEB"/>
    <w:rsid w:val="4CF755E1"/>
    <w:rsid w:val="4CFB8C6A"/>
    <w:rsid w:val="4D0109B1"/>
    <w:rsid w:val="4D1E69AA"/>
    <w:rsid w:val="4D26E0DA"/>
    <w:rsid w:val="4D36867E"/>
    <w:rsid w:val="4D471CED"/>
    <w:rsid w:val="4D528DDD"/>
    <w:rsid w:val="4D56771D"/>
    <w:rsid w:val="4D5E9F9E"/>
    <w:rsid w:val="4D73312E"/>
    <w:rsid w:val="4D776534"/>
    <w:rsid w:val="4D8F7064"/>
    <w:rsid w:val="4D9D40E2"/>
    <w:rsid w:val="4DA64E38"/>
    <w:rsid w:val="4DAD676E"/>
    <w:rsid w:val="4DB59C2A"/>
    <w:rsid w:val="4DC1BC00"/>
    <w:rsid w:val="4DE52471"/>
    <w:rsid w:val="4DE69FEB"/>
    <w:rsid w:val="4DF205FF"/>
    <w:rsid w:val="4DFB5668"/>
    <w:rsid w:val="4DFC5100"/>
    <w:rsid w:val="4E0950F0"/>
    <w:rsid w:val="4E129244"/>
    <w:rsid w:val="4E310196"/>
    <w:rsid w:val="4E448C35"/>
    <w:rsid w:val="4E45BFAF"/>
    <w:rsid w:val="4E4BBDF6"/>
    <w:rsid w:val="4E5C9810"/>
    <w:rsid w:val="4E8FEDEE"/>
    <w:rsid w:val="4E94AE62"/>
    <w:rsid w:val="4EA8C1F1"/>
    <w:rsid w:val="4EAFDF71"/>
    <w:rsid w:val="4F15328A"/>
    <w:rsid w:val="4F1FB640"/>
    <w:rsid w:val="4F39E31C"/>
    <w:rsid w:val="4F583467"/>
    <w:rsid w:val="4F6CF83E"/>
    <w:rsid w:val="4F83B6AF"/>
    <w:rsid w:val="4FD34B74"/>
    <w:rsid w:val="4FE00EF2"/>
    <w:rsid w:val="4FE0E77A"/>
    <w:rsid w:val="4FE7E990"/>
    <w:rsid w:val="4FF7B9F6"/>
    <w:rsid w:val="50029FF7"/>
    <w:rsid w:val="500907AD"/>
    <w:rsid w:val="5047846A"/>
    <w:rsid w:val="506A4C02"/>
    <w:rsid w:val="506EEA9C"/>
    <w:rsid w:val="509C09E5"/>
    <w:rsid w:val="509EA07D"/>
    <w:rsid w:val="50AE1748"/>
    <w:rsid w:val="50B1426D"/>
    <w:rsid w:val="50B32E9F"/>
    <w:rsid w:val="50B3D97D"/>
    <w:rsid w:val="50D3DC88"/>
    <w:rsid w:val="50EEACA7"/>
    <w:rsid w:val="50F8D041"/>
    <w:rsid w:val="51067441"/>
    <w:rsid w:val="5115738B"/>
    <w:rsid w:val="51189B11"/>
    <w:rsid w:val="5125684E"/>
    <w:rsid w:val="513E0BA0"/>
    <w:rsid w:val="515C7899"/>
    <w:rsid w:val="516FA483"/>
    <w:rsid w:val="518FD87D"/>
    <w:rsid w:val="5198DC52"/>
    <w:rsid w:val="51B6E38B"/>
    <w:rsid w:val="51B70A01"/>
    <w:rsid w:val="51CF07BB"/>
    <w:rsid w:val="51D10FB1"/>
    <w:rsid w:val="51EFC52D"/>
    <w:rsid w:val="51F8C787"/>
    <w:rsid w:val="520A3D41"/>
    <w:rsid w:val="5216E23E"/>
    <w:rsid w:val="5218A6D0"/>
    <w:rsid w:val="5240F465"/>
    <w:rsid w:val="5252FF59"/>
    <w:rsid w:val="525E139D"/>
    <w:rsid w:val="525F5FF4"/>
    <w:rsid w:val="52688150"/>
    <w:rsid w:val="526A039B"/>
    <w:rsid w:val="527FDA07"/>
    <w:rsid w:val="528F63A4"/>
    <w:rsid w:val="52A6BA42"/>
    <w:rsid w:val="52BC7659"/>
    <w:rsid w:val="52BE24C6"/>
    <w:rsid w:val="52CD91BD"/>
    <w:rsid w:val="52D4038B"/>
    <w:rsid w:val="52DAB367"/>
    <w:rsid w:val="52F1D46B"/>
    <w:rsid w:val="5309B675"/>
    <w:rsid w:val="530D2348"/>
    <w:rsid w:val="532D1FA3"/>
    <w:rsid w:val="53474A74"/>
    <w:rsid w:val="5362E6A5"/>
    <w:rsid w:val="53697852"/>
    <w:rsid w:val="53714B41"/>
    <w:rsid w:val="5378ED4B"/>
    <w:rsid w:val="53C3D65F"/>
    <w:rsid w:val="53D624CD"/>
    <w:rsid w:val="53D78FD3"/>
    <w:rsid w:val="53DA71A5"/>
    <w:rsid w:val="53F69D65"/>
    <w:rsid w:val="53F977FA"/>
    <w:rsid w:val="540AB80E"/>
    <w:rsid w:val="540ACAC3"/>
    <w:rsid w:val="54485F89"/>
    <w:rsid w:val="544CACCA"/>
    <w:rsid w:val="544E6E91"/>
    <w:rsid w:val="5451BF02"/>
    <w:rsid w:val="5453E08E"/>
    <w:rsid w:val="545C41F8"/>
    <w:rsid w:val="547BB5A3"/>
    <w:rsid w:val="5485E579"/>
    <w:rsid w:val="548EC901"/>
    <w:rsid w:val="54B3F28C"/>
    <w:rsid w:val="54C3F0F2"/>
    <w:rsid w:val="54C58907"/>
    <w:rsid w:val="54D1A62A"/>
    <w:rsid w:val="54D50F86"/>
    <w:rsid w:val="54D7A062"/>
    <w:rsid w:val="54E11F32"/>
    <w:rsid w:val="54E21B7B"/>
    <w:rsid w:val="55047131"/>
    <w:rsid w:val="5514240A"/>
    <w:rsid w:val="552A62A6"/>
    <w:rsid w:val="55352354"/>
    <w:rsid w:val="553E0CA1"/>
    <w:rsid w:val="5541CB8E"/>
    <w:rsid w:val="5544ADDC"/>
    <w:rsid w:val="554B2222"/>
    <w:rsid w:val="5558A0A4"/>
    <w:rsid w:val="55711E3C"/>
    <w:rsid w:val="557C0E7A"/>
    <w:rsid w:val="557D3EA6"/>
    <w:rsid w:val="5586F02C"/>
    <w:rsid w:val="55B12F22"/>
    <w:rsid w:val="55BC6772"/>
    <w:rsid w:val="55C9381E"/>
    <w:rsid w:val="55CC7955"/>
    <w:rsid w:val="55E69817"/>
    <w:rsid w:val="55E7B0D5"/>
    <w:rsid w:val="55F01609"/>
    <w:rsid w:val="55F488EC"/>
    <w:rsid w:val="560645B6"/>
    <w:rsid w:val="561050C9"/>
    <w:rsid w:val="5615B4C2"/>
    <w:rsid w:val="563B36A1"/>
    <w:rsid w:val="56558DD3"/>
    <w:rsid w:val="566074E5"/>
    <w:rsid w:val="56A2626E"/>
    <w:rsid w:val="56A6B460"/>
    <w:rsid w:val="56DAC2FE"/>
    <w:rsid w:val="56F5C48A"/>
    <w:rsid w:val="570656A0"/>
    <w:rsid w:val="571682AD"/>
    <w:rsid w:val="571C862D"/>
    <w:rsid w:val="572000EF"/>
    <w:rsid w:val="572A85AF"/>
    <w:rsid w:val="5761227C"/>
    <w:rsid w:val="5763768A"/>
    <w:rsid w:val="57747F57"/>
    <w:rsid w:val="57786B6F"/>
    <w:rsid w:val="578A802C"/>
    <w:rsid w:val="578AC045"/>
    <w:rsid w:val="578E27CC"/>
    <w:rsid w:val="578EE591"/>
    <w:rsid w:val="57990345"/>
    <w:rsid w:val="57A32BDA"/>
    <w:rsid w:val="57B2E77F"/>
    <w:rsid w:val="57BEB289"/>
    <w:rsid w:val="57CFCD8C"/>
    <w:rsid w:val="57E2E89E"/>
    <w:rsid w:val="57FDC27E"/>
    <w:rsid w:val="580D65BE"/>
    <w:rsid w:val="58149541"/>
    <w:rsid w:val="581719FA"/>
    <w:rsid w:val="5821D4A7"/>
    <w:rsid w:val="58249E4D"/>
    <w:rsid w:val="5848F2EA"/>
    <w:rsid w:val="5851852B"/>
    <w:rsid w:val="58581DD1"/>
    <w:rsid w:val="5858E20F"/>
    <w:rsid w:val="585E2637"/>
    <w:rsid w:val="585F0C8A"/>
    <w:rsid w:val="586C71AE"/>
    <w:rsid w:val="587D66C0"/>
    <w:rsid w:val="58856BEE"/>
    <w:rsid w:val="588A2B25"/>
    <w:rsid w:val="588A6EE2"/>
    <w:rsid w:val="5891DB4F"/>
    <w:rsid w:val="58A4C62D"/>
    <w:rsid w:val="58ABBE58"/>
    <w:rsid w:val="58AD2A20"/>
    <w:rsid w:val="58B0E1B0"/>
    <w:rsid w:val="58B7769B"/>
    <w:rsid w:val="58BA63F8"/>
    <w:rsid w:val="58BB7045"/>
    <w:rsid w:val="58E0BA38"/>
    <w:rsid w:val="590E403D"/>
    <w:rsid w:val="590FFB88"/>
    <w:rsid w:val="5916C86D"/>
    <w:rsid w:val="5918F3C0"/>
    <w:rsid w:val="5924144E"/>
    <w:rsid w:val="592AD703"/>
    <w:rsid w:val="592C4735"/>
    <w:rsid w:val="5957B286"/>
    <w:rsid w:val="596EC7C0"/>
    <w:rsid w:val="597DD014"/>
    <w:rsid w:val="59842756"/>
    <w:rsid w:val="59990737"/>
    <w:rsid w:val="59AFCF07"/>
    <w:rsid w:val="59B81637"/>
    <w:rsid w:val="59E0D861"/>
    <w:rsid w:val="5A03337F"/>
    <w:rsid w:val="5A0CF293"/>
    <w:rsid w:val="5A16CB9D"/>
    <w:rsid w:val="5A1E3B9E"/>
    <w:rsid w:val="5A245EE2"/>
    <w:rsid w:val="5A2FDC63"/>
    <w:rsid w:val="5A42314B"/>
    <w:rsid w:val="5A7837FA"/>
    <w:rsid w:val="5AA0CD45"/>
    <w:rsid w:val="5AA29C08"/>
    <w:rsid w:val="5AB596F4"/>
    <w:rsid w:val="5AD1A775"/>
    <w:rsid w:val="5AEDB6C7"/>
    <w:rsid w:val="5B056921"/>
    <w:rsid w:val="5B2D5202"/>
    <w:rsid w:val="5B2D9211"/>
    <w:rsid w:val="5B37C484"/>
    <w:rsid w:val="5B693258"/>
    <w:rsid w:val="5B6AD6F0"/>
    <w:rsid w:val="5B902E57"/>
    <w:rsid w:val="5B911645"/>
    <w:rsid w:val="5B963708"/>
    <w:rsid w:val="5B9A3443"/>
    <w:rsid w:val="5BAD3A4A"/>
    <w:rsid w:val="5BB37456"/>
    <w:rsid w:val="5BEF5017"/>
    <w:rsid w:val="5BF37D7F"/>
    <w:rsid w:val="5C041A82"/>
    <w:rsid w:val="5C047D85"/>
    <w:rsid w:val="5C26A55D"/>
    <w:rsid w:val="5C2C6F64"/>
    <w:rsid w:val="5C6722A0"/>
    <w:rsid w:val="5C74D9DB"/>
    <w:rsid w:val="5C758E32"/>
    <w:rsid w:val="5C783EDC"/>
    <w:rsid w:val="5C78F555"/>
    <w:rsid w:val="5C7B30FA"/>
    <w:rsid w:val="5C81AFFD"/>
    <w:rsid w:val="5C860800"/>
    <w:rsid w:val="5CAD59E7"/>
    <w:rsid w:val="5CB3B856"/>
    <w:rsid w:val="5CC0468D"/>
    <w:rsid w:val="5CD9712E"/>
    <w:rsid w:val="5CDDFF3B"/>
    <w:rsid w:val="5CE29001"/>
    <w:rsid w:val="5CF031E7"/>
    <w:rsid w:val="5CF16A60"/>
    <w:rsid w:val="5D110F80"/>
    <w:rsid w:val="5D1519F5"/>
    <w:rsid w:val="5D178873"/>
    <w:rsid w:val="5D1958C0"/>
    <w:rsid w:val="5D2FEBD8"/>
    <w:rsid w:val="5D3F1103"/>
    <w:rsid w:val="5D45FC52"/>
    <w:rsid w:val="5D66A47B"/>
    <w:rsid w:val="5D76622E"/>
    <w:rsid w:val="5D8A4D61"/>
    <w:rsid w:val="5D90DC4A"/>
    <w:rsid w:val="5D9CBCBF"/>
    <w:rsid w:val="5DDD8C5B"/>
    <w:rsid w:val="5DE5F8F0"/>
    <w:rsid w:val="5E064BFF"/>
    <w:rsid w:val="5E2CA855"/>
    <w:rsid w:val="5E36E6BE"/>
    <w:rsid w:val="5E48F109"/>
    <w:rsid w:val="5E51D742"/>
    <w:rsid w:val="5E716DDA"/>
    <w:rsid w:val="5E90324D"/>
    <w:rsid w:val="5E9A83A9"/>
    <w:rsid w:val="5EA68E6B"/>
    <w:rsid w:val="5EB7EE6F"/>
    <w:rsid w:val="5ED49A6E"/>
    <w:rsid w:val="5F1B35A7"/>
    <w:rsid w:val="5F28F407"/>
    <w:rsid w:val="5F295EEC"/>
    <w:rsid w:val="5F29F69A"/>
    <w:rsid w:val="5F3BB6DA"/>
    <w:rsid w:val="5F462BC1"/>
    <w:rsid w:val="5F5B54FC"/>
    <w:rsid w:val="5F691163"/>
    <w:rsid w:val="5F73320E"/>
    <w:rsid w:val="5F8CE8EC"/>
    <w:rsid w:val="5FA7766C"/>
    <w:rsid w:val="5FAA9EFF"/>
    <w:rsid w:val="5FBC63AE"/>
    <w:rsid w:val="5FC8E405"/>
    <w:rsid w:val="5FE1063A"/>
    <w:rsid w:val="600AD5FB"/>
    <w:rsid w:val="60188CC7"/>
    <w:rsid w:val="60194F8A"/>
    <w:rsid w:val="601F8DF2"/>
    <w:rsid w:val="602EFBA9"/>
    <w:rsid w:val="60519D0C"/>
    <w:rsid w:val="60563B3A"/>
    <w:rsid w:val="607E3E5E"/>
    <w:rsid w:val="6092C4D8"/>
    <w:rsid w:val="60984844"/>
    <w:rsid w:val="609AD2D6"/>
    <w:rsid w:val="60BA81DA"/>
    <w:rsid w:val="60DA3A24"/>
    <w:rsid w:val="60EF150B"/>
    <w:rsid w:val="60FE79AD"/>
    <w:rsid w:val="6102960B"/>
    <w:rsid w:val="61073131"/>
    <w:rsid w:val="611A6EF5"/>
    <w:rsid w:val="61208B15"/>
    <w:rsid w:val="61216BB2"/>
    <w:rsid w:val="61471BAB"/>
    <w:rsid w:val="6148F9B6"/>
    <w:rsid w:val="61496316"/>
    <w:rsid w:val="614AB2BB"/>
    <w:rsid w:val="614D384C"/>
    <w:rsid w:val="61647979"/>
    <w:rsid w:val="61867169"/>
    <w:rsid w:val="6188498F"/>
    <w:rsid w:val="61963FCA"/>
    <w:rsid w:val="61A6AEE6"/>
    <w:rsid w:val="61AC6FC5"/>
    <w:rsid w:val="61BCACFB"/>
    <w:rsid w:val="61BE7C8D"/>
    <w:rsid w:val="61E729E3"/>
    <w:rsid w:val="62051039"/>
    <w:rsid w:val="620AA77B"/>
    <w:rsid w:val="6225A5A3"/>
    <w:rsid w:val="623A9263"/>
    <w:rsid w:val="6250E2E5"/>
    <w:rsid w:val="625F5272"/>
    <w:rsid w:val="62A50577"/>
    <w:rsid w:val="62B51DC9"/>
    <w:rsid w:val="62C24BB8"/>
    <w:rsid w:val="62EBD48D"/>
    <w:rsid w:val="62EFF840"/>
    <w:rsid w:val="62F9542B"/>
    <w:rsid w:val="62FA6F74"/>
    <w:rsid w:val="630877E3"/>
    <w:rsid w:val="630EA0DD"/>
    <w:rsid w:val="6315E75C"/>
    <w:rsid w:val="633CE874"/>
    <w:rsid w:val="635350AC"/>
    <w:rsid w:val="635EF7D8"/>
    <w:rsid w:val="63636645"/>
    <w:rsid w:val="6367152B"/>
    <w:rsid w:val="6390E4CF"/>
    <w:rsid w:val="63A9BAA0"/>
    <w:rsid w:val="63AF809B"/>
    <w:rsid w:val="63BB45A7"/>
    <w:rsid w:val="63BF99E4"/>
    <w:rsid w:val="63C24EDD"/>
    <w:rsid w:val="63CCAE6E"/>
    <w:rsid w:val="63FD6A84"/>
    <w:rsid w:val="63FFDDFF"/>
    <w:rsid w:val="6409CD06"/>
    <w:rsid w:val="6414CE11"/>
    <w:rsid w:val="641E7081"/>
    <w:rsid w:val="646744D2"/>
    <w:rsid w:val="646DEDE3"/>
    <w:rsid w:val="64784414"/>
    <w:rsid w:val="647B5EB7"/>
    <w:rsid w:val="64A10CE6"/>
    <w:rsid w:val="64A64768"/>
    <w:rsid w:val="64ABC946"/>
    <w:rsid w:val="64BE9B94"/>
    <w:rsid w:val="64CCEA43"/>
    <w:rsid w:val="64F5703A"/>
    <w:rsid w:val="64FFD615"/>
    <w:rsid w:val="6505078A"/>
    <w:rsid w:val="65159E4D"/>
    <w:rsid w:val="651A1633"/>
    <w:rsid w:val="651B7816"/>
    <w:rsid w:val="652B94BC"/>
    <w:rsid w:val="652C304B"/>
    <w:rsid w:val="653C7EEF"/>
    <w:rsid w:val="654303EE"/>
    <w:rsid w:val="654CFCB9"/>
    <w:rsid w:val="65566FAD"/>
    <w:rsid w:val="6560ED1F"/>
    <w:rsid w:val="65677EAD"/>
    <w:rsid w:val="658136CA"/>
    <w:rsid w:val="65A38BA8"/>
    <w:rsid w:val="65B61E7B"/>
    <w:rsid w:val="65C4FEF8"/>
    <w:rsid w:val="65DB37F2"/>
    <w:rsid w:val="661E18DE"/>
    <w:rsid w:val="661ECB01"/>
    <w:rsid w:val="662252B0"/>
    <w:rsid w:val="662BE644"/>
    <w:rsid w:val="662BEE64"/>
    <w:rsid w:val="663DB4B9"/>
    <w:rsid w:val="66695A23"/>
    <w:rsid w:val="66754476"/>
    <w:rsid w:val="6698330F"/>
    <w:rsid w:val="66E08DF7"/>
    <w:rsid w:val="66EDC3F6"/>
    <w:rsid w:val="67038297"/>
    <w:rsid w:val="6707D3D6"/>
    <w:rsid w:val="670D164F"/>
    <w:rsid w:val="670D8AAE"/>
    <w:rsid w:val="671006FF"/>
    <w:rsid w:val="6713A796"/>
    <w:rsid w:val="671DB127"/>
    <w:rsid w:val="674B97D9"/>
    <w:rsid w:val="674FA081"/>
    <w:rsid w:val="67508243"/>
    <w:rsid w:val="675339D5"/>
    <w:rsid w:val="67543A46"/>
    <w:rsid w:val="6755A865"/>
    <w:rsid w:val="675741FA"/>
    <w:rsid w:val="67669F3A"/>
    <w:rsid w:val="67713A14"/>
    <w:rsid w:val="679D2C28"/>
    <w:rsid w:val="67BC8520"/>
    <w:rsid w:val="67BDD938"/>
    <w:rsid w:val="67DBD7AD"/>
    <w:rsid w:val="67DF2D5A"/>
    <w:rsid w:val="67E0F50C"/>
    <w:rsid w:val="67F8E768"/>
    <w:rsid w:val="67FC2159"/>
    <w:rsid w:val="6825E465"/>
    <w:rsid w:val="6842F5BC"/>
    <w:rsid w:val="68824E1C"/>
    <w:rsid w:val="6888DE25"/>
    <w:rsid w:val="688A7728"/>
    <w:rsid w:val="68937F98"/>
    <w:rsid w:val="689F53D9"/>
    <w:rsid w:val="68A1FD7C"/>
    <w:rsid w:val="68A4240B"/>
    <w:rsid w:val="68B6DA3A"/>
    <w:rsid w:val="68BC6DF2"/>
    <w:rsid w:val="68BE4948"/>
    <w:rsid w:val="68BF6E05"/>
    <w:rsid w:val="68E5C60C"/>
    <w:rsid w:val="68EAAA50"/>
    <w:rsid w:val="68F911AE"/>
    <w:rsid w:val="690F9317"/>
    <w:rsid w:val="69190C8F"/>
    <w:rsid w:val="691A9F3F"/>
    <w:rsid w:val="69237937"/>
    <w:rsid w:val="6972B864"/>
    <w:rsid w:val="69953545"/>
    <w:rsid w:val="69A1FC30"/>
    <w:rsid w:val="69DF1B72"/>
    <w:rsid w:val="69E0D96E"/>
    <w:rsid w:val="69E68102"/>
    <w:rsid w:val="69F801B9"/>
    <w:rsid w:val="6A0263D6"/>
    <w:rsid w:val="6A1D105E"/>
    <w:rsid w:val="6A4BB7BC"/>
    <w:rsid w:val="6A5D4C42"/>
    <w:rsid w:val="6A601FB7"/>
    <w:rsid w:val="6A60FFD6"/>
    <w:rsid w:val="6A720C18"/>
    <w:rsid w:val="6A862CDE"/>
    <w:rsid w:val="6A9B12F8"/>
    <w:rsid w:val="6AACCE5A"/>
    <w:rsid w:val="6AB111CC"/>
    <w:rsid w:val="6AB9FCEE"/>
    <w:rsid w:val="6AD4C526"/>
    <w:rsid w:val="6ADC85B4"/>
    <w:rsid w:val="6AF64CC4"/>
    <w:rsid w:val="6B413267"/>
    <w:rsid w:val="6B7443AF"/>
    <w:rsid w:val="6B89CB2B"/>
    <w:rsid w:val="6B9AEFEF"/>
    <w:rsid w:val="6BA98C52"/>
    <w:rsid w:val="6BB56B34"/>
    <w:rsid w:val="6BC65D30"/>
    <w:rsid w:val="6BC6E528"/>
    <w:rsid w:val="6BC8D851"/>
    <w:rsid w:val="6BD212F0"/>
    <w:rsid w:val="6BFF0BE4"/>
    <w:rsid w:val="6C0ACE43"/>
    <w:rsid w:val="6C0EECF7"/>
    <w:rsid w:val="6C44A015"/>
    <w:rsid w:val="6C47FE2B"/>
    <w:rsid w:val="6C50AC73"/>
    <w:rsid w:val="6C596DBC"/>
    <w:rsid w:val="6C66F579"/>
    <w:rsid w:val="6C908419"/>
    <w:rsid w:val="6CAEF940"/>
    <w:rsid w:val="6CAF0D50"/>
    <w:rsid w:val="6CD995F4"/>
    <w:rsid w:val="6CDF6111"/>
    <w:rsid w:val="6CE44AB5"/>
    <w:rsid w:val="6CEB08E4"/>
    <w:rsid w:val="6CF7CA4C"/>
    <w:rsid w:val="6D054000"/>
    <w:rsid w:val="6D0BD19F"/>
    <w:rsid w:val="6D124CFD"/>
    <w:rsid w:val="6D2DB9EB"/>
    <w:rsid w:val="6D35D833"/>
    <w:rsid w:val="6D3BE000"/>
    <w:rsid w:val="6D5B36AD"/>
    <w:rsid w:val="6D7037E6"/>
    <w:rsid w:val="6D880A40"/>
    <w:rsid w:val="6D8AE93F"/>
    <w:rsid w:val="6DA51BF4"/>
    <w:rsid w:val="6DB2F643"/>
    <w:rsid w:val="6DCEAD1D"/>
    <w:rsid w:val="6DE3D19B"/>
    <w:rsid w:val="6E020DB1"/>
    <w:rsid w:val="6E1AE03E"/>
    <w:rsid w:val="6E21120C"/>
    <w:rsid w:val="6E28BE8A"/>
    <w:rsid w:val="6E4DBD65"/>
    <w:rsid w:val="6E6A50F2"/>
    <w:rsid w:val="6E8FE6D0"/>
    <w:rsid w:val="6E971409"/>
    <w:rsid w:val="6EB6BF92"/>
    <w:rsid w:val="6EBCC79D"/>
    <w:rsid w:val="6EBF6D5B"/>
    <w:rsid w:val="6EC978E6"/>
    <w:rsid w:val="6ECD259A"/>
    <w:rsid w:val="6EF8BBF0"/>
    <w:rsid w:val="6EFB0F56"/>
    <w:rsid w:val="6EFE96DB"/>
    <w:rsid w:val="6F124FC7"/>
    <w:rsid w:val="6F1AF982"/>
    <w:rsid w:val="6F44F9AD"/>
    <w:rsid w:val="6F496982"/>
    <w:rsid w:val="6F4A5FFA"/>
    <w:rsid w:val="6F4D2C3B"/>
    <w:rsid w:val="6F51C8AB"/>
    <w:rsid w:val="6F51DAD3"/>
    <w:rsid w:val="6F605DF7"/>
    <w:rsid w:val="6F907A8B"/>
    <w:rsid w:val="6FA5CAF5"/>
    <w:rsid w:val="6FC6926F"/>
    <w:rsid w:val="6FE41AF6"/>
    <w:rsid w:val="6FF71656"/>
    <w:rsid w:val="70008CB0"/>
    <w:rsid w:val="70015949"/>
    <w:rsid w:val="70035D07"/>
    <w:rsid w:val="702C9BA0"/>
    <w:rsid w:val="70461578"/>
    <w:rsid w:val="704AFCDD"/>
    <w:rsid w:val="704BA6F8"/>
    <w:rsid w:val="705B4CB5"/>
    <w:rsid w:val="706CDC87"/>
    <w:rsid w:val="7071D787"/>
    <w:rsid w:val="707D8E33"/>
    <w:rsid w:val="709A1088"/>
    <w:rsid w:val="70A64651"/>
    <w:rsid w:val="70AA4EA6"/>
    <w:rsid w:val="70B7167A"/>
    <w:rsid w:val="70BD9C71"/>
    <w:rsid w:val="70CE58D7"/>
    <w:rsid w:val="70D57F21"/>
    <w:rsid w:val="70F55A94"/>
    <w:rsid w:val="70F58490"/>
    <w:rsid w:val="70F8D6EF"/>
    <w:rsid w:val="71017482"/>
    <w:rsid w:val="71105151"/>
    <w:rsid w:val="711C4F0C"/>
    <w:rsid w:val="713E9598"/>
    <w:rsid w:val="7146EC5E"/>
    <w:rsid w:val="715CED57"/>
    <w:rsid w:val="7184F90C"/>
    <w:rsid w:val="718B2F78"/>
    <w:rsid w:val="719384C4"/>
    <w:rsid w:val="71B5A048"/>
    <w:rsid w:val="71D873F9"/>
    <w:rsid w:val="71E6E04F"/>
    <w:rsid w:val="71EAB2D2"/>
    <w:rsid w:val="722F4ED8"/>
    <w:rsid w:val="724D931C"/>
    <w:rsid w:val="7275581C"/>
    <w:rsid w:val="727E5696"/>
    <w:rsid w:val="72B58F6D"/>
    <w:rsid w:val="7300ED40"/>
    <w:rsid w:val="7309E8A8"/>
    <w:rsid w:val="7353CABF"/>
    <w:rsid w:val="735487CC"/>
    <w:rsid w:val="7354D6ED"/>
    <w:rsid w:val="735FFA41"/>
    <w:rsid w:val="7365C172"/>
    <w:rsid w:val="73A1BC0E"/>
    <w:rsid w:val="73A8A8F4"/>
    <w:rsid w:val="73AAF270"/>
    <w:rsid w:val="73AF7961"/>
    <w:rsid w:val="73B5342A"/>
    <w:rsid w:val="73B7BE27"/>
    <w:rsid w:val="73B9EC5A"/>
    <w:rsid w:val="73D1370A"/>
    <w:rsid w:val="73E288D7"/>
    <w:rsid w:val="7410B3F1"/>
    <w:rsid w:val="7415C178"/>
    <w:rsid w:val="742783A3"/>
    <w:rsid w:val="742C6197"/>
    <w:rsid w:val="7448A7A8"/>
    <w:rsid w:val="7456558A"/>
    <w:rsid w:val="7461E872"/>
    <w:rsid w:val="747E48AD"/>
    <w:rsid w:val="749AD495"/>
    <w:rsid w:val="74AFF14F"/>
    <w:rsid w:val="74B02FB9"/>
    <w:rsid w:val="74B86914"/>
    <w:rsid w:val="74BC9054"/>
    <w:rsid w:val="74D66457"/>
    <w:rsid w:val="74F036E2"/>
    <w:rsid w:val="74F2374E"/>
    <w:rsid w:val="750ABCC7"/>
    <w:rsid w:val="7512AA05"/>
    <w:rsid w:val="75239FCB"/>
    <w:rsid w:val="753373A1"/>
    <w:rsid w:val="7550B4A3"/>
    <w:rsid w:val="7558FFEE"/>
    <w:rsid w:val="7569C1D2"/>
    <w:rsid w:val="756AADD4"/>
    <w:rsid w:val="75710017"/>
    <w:rsid w:val="757B4CF0"/>
    <w:rsid w:val="75907F20"/>
    <w:rsid w:val="75956983"/>
    <w:rsid w:val="759A2DC1"/>
    <w:rsid w:val="759F04AF"/>
    <w:rsid w:val="75AE77EE"/>
    <w:rsid w:val="75B8901D"/>
    <w:rsid w:val="75BFF835"/>
    <w:rsid w:val="75C5949C"/>
    <w:rsid w:val="75CDF8A6"/>
    <w:rsid w:val="7607D2AD"/>
    <w:rsid w:val="760815B2"/>
    <w:rsid w:val="76088DDE"/>
    <w:rsid w:val="7609DD1A"/>
    <w:rsid w:val="760E5DBE"/>
    <w:rsid w:val="76129721"/>
    <w:rsid w:val="761502E4"/>
    <w:rsid w:val="763FE4B3"/>
    <w:rsid w:val="764785CD"/>
    <w:rsid w:val="765214DD"/>
    <w:rsid w:val="7653C959"/>
    <w:rsid w:val="7658211F"/>
    <w:rsid w:val="7665E556"/>
    <w:rsid w:val="7678F3B7"/>
    <w:rsid w:val="767AB105"/>
    <w:rsid w:val="76895390"/>
    <w:rsid w:val="768EDF69"/>
    <w:rsid w:val="769BF420"/>
    <w:rsid w:val="76ABCBD3"/>
    <w:rsid w:val="76B3E06B"/>
    <w:rsid w:val="76BB6225"/>
    <w:rsid w:val="76C761B6"/>
    <w:rsid w:val="76DBC80F"/>
    <w:rsid w:val="76DD0C7D"/>
    <w:rsid w:val="76E4AA15"/>
    <w:rsid w:val="76FADEE9"/>
    <w:rsid w:val="76FFDC26"/>
    <w:rsid w:val="77021891"/>
    <w:rsid w:val="77032455"/>
    <w:rsid w:val="770756DF"/>
    <w:rsid w:val="770A7DAC"/>
    <w:rsid w:val="770C17B6"/>
    <w:rsid w:val="771DF0AE"/>
    <w:rsid w:val="77265692"/>
    <w:rsid w:val="7734CF49"/>
    <w:rsid w:val="773ABC32"/>
    <w:rsid w:val="7762BE0A"/>
    <w:rsid w:val="7777E125"/>
    <w:rsid w:val="778CABF6"/>
    <w:rsid w:val="77A13A0C"/>
    <w:rsid w:val="77A4EBE7"/>
    <w:rsid w:val="77A9A308"/>
    <w:rsid w:val="77E27561"/>
    <w:rsid w:val="77E8E3B6"/>
    <w:rsid w:val="77F6E8FE"/>
    <w:rsid w:val="77FA8B8E"/>
    <w:rsid w:val="78139230"/>
    <w:rsid w:val="782B9054"/>
    <w:rsid w:val="78404A2E"/>
    <w:rsid w:val="784250BB"/>
    <w:rsid w:val="784473A4"/>
    <w:rsid w:val="7863BF9F"/>
    <w:rsid w:val="7871958C"/>
    <w:rsid w:val="788C6167"/>
    <w:rsid w:val="788EC15B"/>
    <w:rsid w:val="7890BE44"/>
    <w:rsid w:val="78AC9116"/>
    <w:rsid w:val="78CB26C9"/>
    <w:rsid w:val="78D6B171"/>
    <w:rsid w:val="78D7AE38"/>
    <w:rsid w:val="78EA9246"/>
    <w:rsid w:val="79145F77"/>
    <w:rsid w:val="792BEF53"/>
    <w:rsid w:val="792C84EE"/>
    <w:rsid w:val="792DA4A9"/>
    <w:rsid w:val="793D6931"/>
    <w:rsid w:val="7946A5FA"/>
    <w:rsid w:val="79597D4F"/>
    <w:rsid w:val="798074D0"/>
    <w:rsid w:val="798AF79A"/>
    <w:rsid w:val="79A024A6"/>
    <w:rsid w:val="79A1F532"/>
    <w:rsid w:val="79A7C930"/>
    <w:rsid w:val="79B28727"/>
    <w:rsid w:val="79CF5897"/>
    <w:rsid w:val="79F4E683"/>
    <w:rsid w:val="7A1F130C"/>
    <w:rsid w:val="7A337502"/>
    <w:rsid w:val="7A5F88B1"/>
    <w:rsid w:val="7A735E32"/>
    <w:rsid w:val="7A76D09D"/>
    <w:rsid w:val="7A85611F"/>
    <w:rsid w:val="7A8ECC70"/>
    <w:rsid w:val="7A9529A9"/>
    <w:rsid w:val="7AA0FE97"/>
    <w:rsid w:val="7AACDE3C"/>
    <w:rsid w:val="7AB9B324"/>
    <w:rsid w:val="7ADEC49F"/>
    <w:rsid w:val="7AF05A3C"/>
    <w:rsid w:val="7AF688F6"/>
    <w:rsid w:val="7B033DCC"/>
    <w:rsid w:val="7B061428"/>
    <w:rsid w:val="7B19A0F0"/>
    <w:rsid w:val="7B22AEB5"/>
    <w:rsid w:val="7B3DC7C5"/>
    <w:rsid w:val="7B6414C9"/>
    <w:rsid w:val="7B6F7A2B"/>
    <w:rsid w:val="7B898D09"/>
    <w:rsid w:val="7B99300A"/>
    <w:rsid w:val="7B99908F"/>
    <w:rsid w:val="7BA12A67"/>
    <w:rsid w:val="7BC2816A"/>
    <w:rsid w:val="7BC64231"/>
    <w:rsid w:val="7BCE82B6"/>
    <w:rsid w:val="7BD334EA"/>
    <w:rsid w:val="7BD61AA0"/>
    <w:rsid w:val="7BD867AC"/>
    <w:rsid w:val="7BDD0969"/>
    <w:rsid w:val="7BDFA436"/>
    <w:rsid w:val="7BE48917"/>
    <w:rsid w:val="7BEB1ABF"/>
    <w:rsid w:val="7BF15D71"/>
    <w:rsid w:val="7BFBB314"/>
    <w:rsid w:val="7BFD3F04"/>
    <w:rsid w:val="7BFD834C"/>
    <w:rsid w:val="7C0E70EB"/>
    <w:rsid w:val="7C1078A3"/>
    <w:rsid w:val="7C12771A"/>
    <w:rsid w:val="7C1826A3"/>
    <w:rsid w:val="7C23427D"/>
    <w:rsid w:val="7C40567E"/>
    <w:rsid w:val="7C4774B3"/>
    <w:rsid w:val="7C5469E9"/>
    <w:rsid w:val="7C5C0363"/>
    <w:rsid w:val="7C62A3D4"/>
    <w:rsid w:val="7C73A9D9"/>
    <w:rsid w:val="7C8B3F9A"/>
    <w:rsid w:val="7C8C6749"/>
    <w:rsid w:val="7C8C8D6C"/>
    <w:rsid w:val="7CA8553C"/>
    <w:rsid w:val="7CF4AD6E"/>
    <w:rsid w:val="7D3B1337"/>
    <w:rsid w:val="7D71BCF4"/>
    <w:rsid w:val="7D79F618"/>
    <w:rsid w:val="7D8FFF54"/>
    <w:rsid w:val="7D924C80"/>
    <w:rsid w:val="7DA8809B"/>
    <w:rsid w:val="7DB3A727"/>
    <w:rsid w:val="7DB7C2CE"/>
    <w:rsid w:val="7DD10C74"/>
    <w:rsid w:val="7DFF46A8"/>
    <w:rsid w:val="7E0FAA07"/>
    <w:rsid w:val="7E31DF05"/>
    <w:rsid w:val="7E6B5EBA"/>
    <w:rsid w:val="7E7D647F"/>
    <w:rsid w:val="7E7EF48C"/>
    <w:rsid w:val="7E7F3ECF"/>
    <w:rsid w:val="7E836D41"/>
    <w:rsid w:val="7E8F863E"/>
    <w:rsid w:val="7E92C612"/>
    <w:rsid w:val="7E9951AF"/>
    <w:rsid w:val="7EEAE394"/>
    <w:rsid w:val="7EF2260A"/>
    <w:rsid w:val="7F114DCE"/>
    <w:rsid w:val="7F39F427"/>
    <w:rsid w:val="7F56EA68"/>
    <w:rsid w:val="7F6C4F35"/>
    <w:rsid w:val="7F7092F9"/>
    <w:rsid w:val="7F742331"/>
    <w:rsid w:val="7F97FAEC"/>
    <w:rsid w:val="7FA40A32"/>
    <w:rsid w:val="7FC29716"/>
    <w:rsid w:val="7FE079EB"/>
    <w:rsid w:val="7FF587B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1FEC8"/>
  <w15:chartTrackingRefBased/>
  <w15:docId w15:val="{CE5CCE68-87C7-6E4F-B205-CDB11D74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63D"/>
    <w:pPr>
      <w:spacing w:before="120" w:after="120" w:line="360" w:lineRule="auto"/>
    </w:pPr>
    <w:rPr>
      <w:rFonts w:ascii="Calibri" w:eastAsia="Times New Roman" w:hAnsi="Calibri" w:cs="Times New Roman"/>
      <w:sz w:val="22"/>
      <w:lang w:eastAsia="en-GB"/>
    </w:rPr>
  </w:style>
  <w:style w:type="paragraph" w:styleId="Heading1">
    <w:name w:val="heading 1"/>
    <w:basedOn w:val="Normal"/>
    <w:next w:val="Normal"/>
    <w:link w:val="Heading1Char"/>
    <w:uiPriority w:val="9"/>
    <w:qFormat/>
    <w:rsid w:val="00004A62"/>
    <w:pPr>
      <w:keepNext/>
      <w:keepLines/>
      <w:spacing w:before="360" w:after="80"/>
      <w:outlineLvl w:val="0"/>
    </w:pPr>
    <w:rPr>
      <w:rFonts w:eastAsiaTheme="majorEastAsia" w:cstheme="majorBidi"/>
      <w:b/>
      <w:color w:val="AB2250"/>
      <w:sz w:val="40"/>
      <w:szCs w:val="40"/>
    </w:rPr>
  </w:style>
  <w:style w:type="paragraph" w:styleId="Heading2">
    <w:name w:val="heading 2"/>
    <w:basedOn w:val="Normal"/>
    <w:next w:val="Normal"/>
    <w:link w:val="Heading2Char"/>
    <w:uiPriority w:val="9"/>
    <w:unhideWhenUsed/>
    <w:qFormat/>
    <w:rsid w:val="00004A62"/>
    <w:pPr>
      <w:keepNext/>
      <w:keepLines/>
      <w:spacing w:before="160" w:after="80"/>
      <w:outlineLvl w:val="1"/>
    </w:pPr>
    <w:rPr>
      <w:rFonts w:asciiTheme="majorHAnsi" w:eastAsiaTheme="majorEastAsia" w:hAnsiTheme="majorHAnsi" w:cstheme="majorBidi"/>
      <w:color w:val="D72970"/>
      <w:sz w:val="32"/>
      <w:szCs w:val="32"/>
    </w:rPr>
  </w:style>
  <w:style w:type="paragraph" w:styleId="Heading3">
    <w:name w:val="heading 3"/>
    <w:basedOn w:val="Normal"/>
    <w:next w:val="Normal"/>
    <w:link w:val="Heading3Char"/>
    <w:uiPriority w:val="9"/>
    <w:unhideWhenUsed/>
    <w:qFormat/>
    <w:rsid w:val="00004A62"/>
    <w:pPr>
      <w:keepNext/>
      <w:keepLines/>
      <w:spacing w:before="160" w:after="80"/>
      <w:outlineLvl w:val="2"/>
    </w:pPr>
    <w:rPr>
      <w:rFonts w:eastAsiaTheme="majorEastAsia" w:cstheme="majorBidi"/>
      <w:color w:val="DE568D"/>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178426B7"/>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178426B7"/>
    <w:pPr>
      <w:keepNext/>
      <w:keepLines/>
      <w:outlineLvl w:val="8"/>
    </w:pPr>
    <w:rPr>
      <w:rFonts w:eastAsiaTheme="majorEastAsia" w:cstheme="majorBidi"/>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A62"/>
    <w:rPr>
      <w:rFonts w:ascii="Calibri" w:eastAsiaTheme="majorEastAsia" w:hAnsi="Calibri" w:cstheme="majorBidi"/>
      <w:b/>
      <w:color w:val="AB2250"/>
      <w:sz w:val="40"/>
      <w:szCs w:val="40"/>
      <w:lang w:eastAsia="en-GB"/>
    </w:rPr>
  </w:style>
  <w:style w:type="character" w:customStyle="1" w:styleId="Heading2Char">
    <w:name w:val="Heading 2 Char"/>
    <w:basedOn w:val="DefaultParagraphFont"/>
    <w:link w:val="Heading2"/>
    <w:uiPriority w:val="9"/>
    <w:rsid w:val="00004A62"/>
    <w:rPr>
      <w:rFonts w:asciiTheme="majorHAnsi" w:eastAsiaTheme="majorEastAsia" w:hAnsiTheme="majorHAnsi" w:cstheme="majorBidi"/>
      <w:color w:val="D72970"/>
      <w:sz w:val="32"/>
      <w:szCs w:val="32"/>
      <w:lang w:eastAsia="en-GB"/>
    </w:rPr>
  </w:style>
  <w:style w:type="character" w:customStyle="1" w:styleId="Heading3Char">
    <w:name w:val="Heading 3 Char"/>
    <w:basedOn w:val="DefaultParagraphFont"/>
    <w:link w:val="Heading3"/>
    <w:uiPriority w:val="9"/>
    <w:rsid w:val="00004A62"/>
    <w:rPr>
      <w:rFonts w:ascii="Calibri" w:eastAsiaTheme="majorEastAsia" w:hAnsi="Calibri" w:cstheme="majorBidi"/>
      <w:color w:val="DE568D"/>
      <w:sz w:val="28"/>
      <w:szCs w:val="28"/>
      <w:lang w:eastAsia="en-GB"/>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ascii="Times New Roman" w:eastAsiaTheme="majorEastAsia" w:hAnsi="Times New Roman" w:cstheme="majorBidi"/>
      <w:i/>
      <w:iCs/>
      <w:color w:val="595959" w:themeColor="text1" w:themeTint="A6"/>
      <w:lang w:eastAsia="en-GB"/>
    </w:rPr>
  </w:style>
  <w:style w:type="character" w:customStyle="1" w:styleId="Heading7Char">
    <w:name w:val="Heading 7 Char"/>
    <w:basedOn w:val="DefaultParagraphFont"/>
    <w:link w:val="Heading7"/>
    <w:uiPriority w:val="9"/>
    <w:rPr>
      <w:rFonts w:ascii="Times New Roman" w:eastAsiaTheme="majorEastAsia" w:hAnsi="Times New Roman" w:cstheme="majorBidi"/>
      <w:color w:val="595959" w:themeColor="text1" w:themeTint="A6"/>
      <w:lang w:eastAsia="en-GB"/>
    </w:rPr>
  </w:style>
  <w:style w:type="character" w:customStyle="1" w:styleId="Heading8Char">
    <w:name w:val="Heading 8 Char"/>
    <w:basedOn w:val="DefaultParagraphFont"/>
    <w:link w:val="Heading8"/>
    <w:uiPriority w:val="9"/>
    <w:rPr>
      <w:rFonts w:ascii="Times New Roman" w:eastAsiaTheme="majorEastAsia" w:hAnsi="Times New Roman" w:cstheme="majorBidi"/>
      <w:i/>
      <w:iCs/>
      <w:color w:val="272727"/>
      <w:lang w:eastAsia="en-GB"/>
    </w:rPr>
  </w:style>
  <w:style w:type="character" w:customStyle="1" w:styleId="Heading9Char">
    <w:name w:val="Heading 9 Char"/>
    <w:basedOn w:val="DefaultParagraphFont"/>
    <w:link w:val="Heading9"/>
    <w:uiPriority w:val="9"/>
    <w:rPr>
      <w:rFonts w:ascii="Times New Roman" w:eastAsiaTheme="majorEastAsia" w:hAnsi="Times New Roman" w:cstheme="majorBidi"/>
      <w:color w:val="272727"/>
      <w:lang w:eastAsia="en-GB"/>
    </w:rPr>
  </w:style>
  <w:style w:type="character" w:customStyle="1" w:styleId="TitleChar">
    <w:name w:val="Title Char"/>
    <w:basedOn w:val="DefaultParagraphFont"/>
    <w:link w:val="Title"/>
    <w:uiPriority w:val="10"/>
    <w:rPr>
      <w:rFonts w:asciiTheme="majorHAnsi" w:eastAsiaTheme="majorEastAsia" w:hAnsiTheme="majorHAnsi" w:cstheme="majorBidi"/>
      <w:sz w:val="56"/>
      <w:szCs w:val="56"/>
      <w:lang w:eastAsia="en-GB"/>
    </w:rPr>
  </w:style>
  <w:style w:type="paragraph" w:styleId="Title">
    <w:name w:val="Title"/>
    <w:basedOn w:val="Normal"/>
    <w:next w:val="Normal"/>
    <w:link w:val="TitleChar"/>
    <w:uiPriority w:val="10"/>
    <w:qFormat/>
    <w:rsid w:val="178426B7"/>
    <w:pPr>
      <w:spacing w:after="80"/>
      <w:contextualSpacing/>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ascii="Times New Roman" w:eastAsiaTheme="majorEastAsia" w:hAnsi="Times New Roman" w:cstheme="majorBidi"/>
      <w:color w:val="595959" w:themeColor="text1" w:themeTint="A6"/>
      <w:sz w:val="28"/>
      <w:szCs w:val="28"/>
      <w:lang w:eastAsia="en-GB"/>
    </w:rPr>
  </w:style>
  <w:style w:type="paragraph" w:styleId="Subtitle">
    <w:name w:val="Subtitle"/>
    <w:basedOn w:val="Normal"/>
    <w:next w:val="Normal"/>
    <w:link w:val="SubtitleChar"/>
    <w:uiPriority w:val="11"/>
    <w:qFormat/>
    <w:rsid w:val="178426B7"/>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62E8C18"/>
    <w:pPr>
      <w:ind w:left="720"/>
      <w:contextualSpacing/>
    </w:pPr>
  </w:style>
  <w:style w:type="paragraph" w:styleId="Header">
    <w:name w:val="header"/>
    <w:basedOn w:val="Normal"/>
    <w:link w:val="HeaderChar"/>
    <w:uiPriority w:val="99"/>
    <w:unhideWhenUsed/>
    <w:rsid w:val="00A243DD"/>
    <w:pPr>
      <w:tabs>
        <w:tab w:val="center" w:pos="4513"/>
        <w:tab w:val="right" w:pos="9026"/>
      </w:tabs>
    </w:pPr>
  </w:style>
  <w:style w:type="character" w:customStyle="1" w:styleId="HeaderChar">
    <w:name w:val="Header Char"/>
    <w:basedOn w:val="DefaultParagraphFont"/>
    <w:link w:val="Header"/>
    <w:uiPriority w:val="99"/>
    <w:rsid w:val="00A243DD"/>
    <w:rPr>
      <w:rFonts w:ascii="Times New Roman" w:eastAsia="Times New Roman" w:hAnsi="Times New Roman" w:cs="Times New Roman"/>
      <w:lang w:eastAsia="en-GB"/>
    </w:rPr>
  </w:style>
  <w:style w:type="paragraph" w:styleId="Footer">
    <w:name w:val="footer"/>
    <w:basedOn w:val="Normal"/>
    <w:link w:val="FooterChar"/>
    <w:uiPriority w:val="99"/>
    <w:unhideWhenUsed/>
    <w:rsid w:val="00A243DD"/>
    <w:pPr>
      <w:tabs>
        <w:tab w:val="center" w:pos="4513"/>
        <w:tab w:val="right" w:pos="9026"/>
      </w:tabs>
    </w:pPr>
  </w:style>
  <w:style w:type="character" w:customStyle="1" w:styleId="FooterChar">
    <w:name w:val="Footer Char"/>
    <w:basedOn w:val="DefaultParagraphFont"/>
    <w:link w:val="Footer"/>
    <w:uiPriority w:val="99"/>
    <w:rsid w:val="00A243DD"/>
    <w:rPr>
      <w:rFonts w:ascii="Times New Roman" w:eastAsia="Times New Roman" w:hAnsi="Times New Roman" w:cs="Times New Roman"/>
      <w:lang w:eastAsia="en-GB"/>
    </w:rPr>
  </w:style>
  <w:style w:type="table" w:styleId="TableGrid">
    <w:name w:val="Table Grid"/>
    <w:basedOn w:val="TableNormal"/>
    <w:uiPriority w:val="59"/>
    <w:rsid w:val="00FE28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77F6E8FE"/>
    <w:rPr>
      <w:color w:val="467886"/>
      <w:u w:val="single"/>
    </w:rPr>
  </w:style>
  <w:style w:type="paragraph" w:styleId="TOC1">
    <w:name w:val="toc 1"/>
    <w:basedOn w:val="Normal"/>
    <w:next w:val="Normal"/>
    <w:uiPriority w:val="39"/>
    <w:unhideWhenUsed/>
    <w:rsid w:val="00510C19"/>
    <w:pPr>
      <w:spacing w:after="100"/>
    </w:pPr>
  </w:style>
  <w:style w:type="paragraph" w:styleId="TOC2">
    <w:name w:val="toc 2"/>
    <w:basedOn w:val="Normal"/>
    <w:next w:val="Normal"/>
    <w:uiPriority w:val="39"/>
    <w:unhideWhenUsed/>
    <w:rsid w:val="00510C19"/>
    <w:pPr>
      <w:spacing w:after="100"/>
      <w:ind w:left="220"/>
    </w:pPr>
  </w:style>
  <w:style w:type="paragraph" w:styleId="TOC4">
    <w:name w:val="toc 4"/>
    <w:basedOn w:val="Normal"/>
    <w:next w:val="Normal"/>
    <w:uiPriority w:val="39"/>
    <w:unhideWhenUsed/>
    <w:rsid w:val="00510C19"/>
    <w:pPr>
      <w:spacing w:after="100"/>
      <w:ind w:left="660"/>
    </w:pPr>
  </w:style>
  <w:style w:type="character" w:styleId="UnresolvedMention">
    <w:name w:val="Unresolved Mention"/>
    <w:basedOn w:val="DefaultParagraphFont"/>
    <w:uiPriority w:val="99"/>
    <w:semiHidden/>
    <w:unhideWhenUsed/>
    <w:rsid w:val="00B45421"/>
    <w:rPr>
      <w:color w:val="605E5C"/>
      <w:shd w:val="clear" w:color="auto" w:fill="E1DFDD"/>
    </w:rPr>
  </w:style>
  <w:style w:type="character" w:customStyle="1" w:styleId="wacimagecontainer">
    <w:name w:val="wacimagecontainer"/>
    <w:basedOn w:val="DefaultParagraphFont"/>
    <w:rsid w:val="00224BF9"/>
  </w:style>
  <w:style w:type="paragraph" w:styleId="Caption">
    <w:name w:val="caption"/>
    <w:basedOn w:val="Normal"/>
    <w:next w:val="Normal"/>
    <w:uiPriority w:val="35"/>
    <w:unhideWhenUsed/>
    <w:qFormat/>
    <w:rsid w:val="00E538B6"/>
    <w:pPr>
      <w:spacing w:after="200"/>
    </w:pPr>
    <w:rPr>
      <w:rFonts w:eastAsiaTheme="minorHAnsi"/>
      <w:i/>
      <w:iCs/>
      <w:color w:val="0E2841" w:themeColor="text2"/>
      <w:sz w:val="18"/>
      <w:szCs w:val="18"/>
      <w:lang w:eastAsia="en-US"/>
    </w:rPr>
  </w:style>
  <w:style w:type="character" w:styleId="CommentReference">
    <w:name w:val="annotation reference"/>
    <w:basedOn w:val="DefaultParagraphFont"/>
    <w:uiPriority w:val="99"/>
    <w:semiHidden/>
    <w:unhideWhenUsed/>
    <w:rsid w:val="00224BF9"/>
    <w:rPr>
      <w:sz w:val="16"/>
      <w:szCs w:val="16"/>
    </w:rPr>
  </w:style>
  <w:style w:type="paragraph" w:styleId="CommentText">
    <w:name w:val="annotation text"/>
    <w:basedOn w:val="Normal"/>
    <w:link w:val="CommentTextChar"/>
    <w:uiPriority w:val="99"/>
    <w:unhideWhenUsed/>
    <w:rsid w:val="00360D71"/>
    <w:rPr>
      <w:sz w:val="20"/>
      <w:szCs w:val="20"/>
    </w:rPr>
  </w:style>
  <w:style w:type="character" w:customStyle="1" w:styleId="CommentTextChar">
    <w:name w:val="Comment Text Char"/>
    <w:basedOn w:val="DefaultParagraphFont"/>
    <w:link w:val="CommentText"/>
    <w:uiPriority w:val="99"/>
    <w:rsid w:val="00224BF9"/>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224BF9"/>
    <w:rPr>
      <w:b/>
      <w:bCs/>
    </w:rPr>
  </w:style>
  <w:style w:type="character" w:customStyle="1" w:styleId="CommentSubjectChar">
    <w:name w:val="Comment Subject Char"/>
    <w:basedOn w:val="CommentTextChar"/>
    <w:link w:val="CommentSubject"/>
    <w:uiPriority w:val="99"/>
    <w:semiHidden/>
    <w:rsid w:val="00224BF9"/>
    <w:rPr>
      <w:rFonts w:ascii="Times New Roman" w:eastAsia="Times New Roman" w:hAnsi="Times New Roman" w:cs="Times New Roman"/>
      <w:b/>
      <w:bCs/>
      <w:sz w:val="20"/>
      <w:szCs w:val="20"/>
      <w:lang w:eastAsia="en-GB"/>
    </w:rPr>
  </w:style>
  <w:style w:type="character" w:styleId="PlaceholderText">
    <w:name w:val="Placeholder Text"/>
    <w:basedOn w:val="DefaultParagraphFont"/>
    <w:uiPriority w:val="99"/>
    <w:semiHidden/>
    <w:rsid w:val="00BE0984"/>
    <w:rPr>
      <w:color w:val="666666"/>
    </w:rPr>
  </w:style>
  <w:style w:type="paragraph" w:styleId="NormalWeb">
    <w:name w:val="Normal (Web)"/>
    <w:basedOn w:val="Normal"/>
    <w:uiPriority w:val="99"/>
    <w:semiHidden/>
    <w:unhideWhenUsed/>
    <w:rsid w:val="00EB7611"/>
  </w:style>
  <w:style w:type="paragraph" w:styleId="Revision">
    <w:name w:val="Revision"/>
    <w:hidden/>
    <w:uiPriority w:val="99"/>
    <w:semiHidden/>
    <w:rsid w:val="00EB7611"/>
    <w:pPr>
      <w:spacing w:after="0" w:line="240" w:lineRule="auto"/>
    </w:pPr>
    <w:rPr>
      <w:rFonts w:ascii="Times New Roman" w:eastAsia="Times New Roman" w:hAnsi="Times New Roman" w:cs="Times New Roman"/>
      <w:lang w:eastAsia="en-GB"/>
    </w:rPr>
  </w:style>
  <w:style w:type="paragraph" w:styleId="TOC3">
    <w:name w:val="toc 3"/>
    <w:basedOn w:val="Normal"/>
    <w:next w:val="Normal"/>
    <w:autoRedefine/>
    <w:uiPriority w:val="39"/>
    <w:unhideWhenUsed/>
    <w:rsid w:val="00A72F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440788">
      <w:bodyDiv w:val="1"/>
      <w:marLeft w:val="0"/>
      <w:marRight w:val="0"/>
      <w:marTop w:val="0"/>
      <w:marBottom w:val="0"/>
      <w:divBdr>
        <w:top w:val="none" w:sz="0" w:space="0" w:color="auto"/>
        <w:left w:val="none" w:sz="0" w:space="0" w:color="auto"/>
        <w:bottom w:val="none" w:sz="0" w:space="0" w:color="auto"/>
        <w:right w:val="none" w:sz="0" w:space="0" w:color="auto"/>
      </w:divBdr>
    </w:div>
    <w:div w:id="484007318">
      <w:bodyDiv w:val="1"/>
      <w:marLeft w:val="0"/>
      <w:marRight w:val="0"/>
      <w:marTop w:val="0"/>
      <w:marBottom w:val="0"/>
      <w:divBdr>
        <w:top w:val="none" w:sz="0" w:space="0" w:color="auto"/>
        <w:left w:val="none" w:sz="0" w:space="0" w:color="auto"/>
        <w:bottom w:val="none" w:sz="0" w:space="0" w:color="auto"/>
        <w:right w:val="none" w:sz="0" w:space="0" w:color="auto"/>
      </w:divBdr>
      <w:divsChild>
        <w:div w:id="2062098795">
          <w:marLeft w:val="0"/>
          <w:marRight w:val="0"/>
          <w:marTop w:val="0"/>
          <w:marBottom w:val="0"/>
          <w:divBdr>
            <w:top w:val="none" w:sz="0" w:space="0" w:color="auto"/>
            <w:left w:val="none" w:sz="0" w:space="0" w:color="auto"/>
            <w:bottom w:val="none" w:sz="0" w:space="0" w:color="auto"/>
            <w:right w:val="none" w:sz="0" w:space="0" w:color="auto"/>
          </w:divBdr>
          <w:divsChild>
            <w:div w:id="1702323023">
              <w:marLeft w:val="0"/>
              <w:marRight w:val="0"/>
              <w:marTop w:val="0"/>
              <w:marBottom w:val="0"/>
              <w:divBdr>
                <w:top w:val="none" w:sz="0" w:space="0" w:color="auto"/>
                <w:left w:val="none" w:sz="0" w:space="0" w:color="auto"/>
                <w:bottom w:val="none" w:sz="0" w:space="0" w:color="auto"/>
                <w:right w:val="none" w:sz="0" w:space="0" w:color="auto"/>
              </w:divBdr>
              <w:divsChild>
                <w:div w:id="1830440234">
                  <w:marLeft w:val="0"/>
                  <w:marRight w:val="0"/>
                  <w:marTop w:val="0"/>
                  <w:marBottom w:val="0"/>
                  <w:divBdr>
                    <w:top w:val="none" w:sz="0" w:space="0" w:color="auto"/>
                    <w:left w:val="none" w:sz="0" w:space="0" w:color="auto"/>
                    <w:bottom w:val="none" w:sz="0" w:space="0" w:color="auto"/>
                    <w:right w:val="none" w:sz="0" w:space="0" w:color="auto"/>
                  </w:divBdr>
                  <w:divsChild>
                    <w:div w:id="1768699150">
                      <w:marLeft w:val="0"/>
                      <w:marRight w:val="0"/>
                      <w:marTop w:val="0"/>
                      <w:marBottom w:val="0"/>
                      <w:divBdr>
                        <w:top w:val="none" w:sz="0" w:space="0" w:color="auto"/>
                        <w:left w:val="none" w:sz="0" w:space="0" w:color="auto"/>
                        <w:bottom w:val="none" w:sz="0" w:space="0" w:color="auto"/>
                        <w:right w:val="none" w:sz="0" w:space="0" w:color="auto"/>
                      </w:divBdr>
                      <w:divsChild>
                        <w:div w:id="375742567">
                          <w:marLeft w:val="0"/>
                          <w:marRight w:val="0"/>
                          <w:marTop w:val="0"/>
                          <w:marBottom w:val="0"/>
                          <w:divBdr>
                            <w:top w:val="none" w:sz="0" w:space="0" w:color="auto"/>
                            <w:left w:val="none" w:sz="0" w:space="0" w:color="auto"/>
                            <w:bottom w:val="none" w:sz="0" w:space="0" w:color="auto"/>
                            <w:right w:val="none" w:sz="0" w:space="0" w:color="auto"/>
                          </w:divBdr>
                          <w:divsChild>
                            <w:div w:id="2111394355">
                              <w:marLeft w:val="0"/>
                              <w:marRight w:val="0"/>
                              <w:marTop w:val="0"/>
                              <w:marBottom w:val="0"/>
                              <w:divBdr>
                                <w:top w:val="none" w:sz="0" w:space="0" w:color="auto"/>
                                <w:left w:val="none" w:sz="0" w:space="0" w:color="auto"/>
                                <w:bottom w:val="none" w:sz="0" w:space="0" w:color="auto"/>
                                <w:right w:val="none" w:sz="0" w:space="0" w:color="auto"/>
                              </w:divBdr>
                              <w:divsChild>
                                <w:div w:id="1066490219">
                                  <w:marLeft w:val="0"/>
                                  <w:marRight w:val="0"/>
                                  <w:marTop w:val="0"/>
                                  <w:marBottom w:val="0"/>
                                  <w:divBdr>
                                    <w:top w:val="none" w:sz="0" w:space="0" w:color="auto"/>
                                    <w:left w:val="none" w:sz="0" w:space="0" w:color="auto"/>
                                    <w:bottom w:val="none" w:sz="0" w:space="0" w:color="auto"/>
                                    <w:right w:val="none" w:sz="0" w:space="0" w:color="auto"/>
                                  </w:divBdr>
                                  <w:divsChild>
                                    <w:div w:id="10797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1141496">
      <w:bodyDiv w:val="1"/>
      <w:marLeft w:val="0"/>
      <w:marRight w:val="0"/>
      <w:marTop w:val="0"/>
      <w:marBottom w:val="0"/>
      <w:divBdr>
        <w:top w:val="none" w:sz="0" w:space="0" w:color="auto"/>
        <w:left w:val="none" w:sz="0" w:space="0" w:color="auto"/>
        <w:bottom w:val="none" w:sz="0" w:space="0" w:color="auto"/>
        <w:right w:val="none" w:sz="0" w:space="0" w:color="auto"/>
      </w:divBdr>
      <w:divsChild>
        <w:div w:id="124010851">
          <w:marLeft w:val="0"/>
          <w:marRight w:val="0"/>
          <w:marTop w:val="0"/>
          <w:marBottom w:val="0"/>
          <w:divBdr>
            <w:top w:val="none" w:sz="0" w:space="0" w:color="auto"/>
            <w:left w:val="none" w:sz="0" w:space="0" w:color="auto"/>
            <w:bottom w:val="none" w:sz="0" w:space="0" w:color="auto"/>
            <w:right w:val="none" w:sz="0" w:space="0" w:color="auto"/>
          </w:divBdr>
          <w:divsChild>
            <w:div w:id="1516755">
              <w:marLeft w:val="0"/>
              <w:marRight w:val="0"/>
              <w:marTop w:val="0"/>
              <w:marBottom w:val="0"/>
              <w:divBdr>
                <w:top w:val="none" w:sz="0" w:space="0" w:color="auto"/>
                <w:left w:val="none" w:sz="0" w:space="0" w:color="auto"/>
                <w:bottom w:val="none" w:sz="0" w:space="0" w:color="auto"/>
                <w:right w:val="none" w:sz="0" w:space="0" w:color="auto"/>
              </w:divBdr>
            </w:div>
            <w:div w:id="114982878">
              <w:marLeft w:val="0"/>
              <w:marRight w:val="0"/>
              <w:marTop w:val="0"/>
              <w:marBottom w:val="0"/>
              <w:divBdr>
                <w:top w:val="none" w:sz="0" w:space="0" w:color="auto"/>
                <w:left w:val="none" w:sz="0" w:space="0" w:color="auto"/>
                <w:bottom w:val="none" w:sz="0" w:space="0" w:color="auto"/>
                <w:right w:val="none" w:sz="0" w:space="0" w:color="auto"/>
              </w:divBdr>
            </w:div>
            <w:div w:id="174542274">
              <w:marLeft w:val="0"/>
              <w:marRight w:val="0"/>
              <w:marTop w:val="0"/>
              <w:marBottom w:val="0"/>
              <w:divBdr>
                <w:top w:val="none" w:sz="0" w:space="0" w:color="auto"/>
                <w:left w:val="none" w:sz="0" w:space="0" w:color="auto"/>
                <w:bottom w:val="none" w:sz="0" w:space="0" w:color="auto"/>
                <w:right w:val="none" w:sz="0" w:space="0" w:color="auto"/>
              </w:divBdr>
            </w:div>
            <w:div w:id="180752682">
              <w:marLeft w:val="0"/>
              <w:marRight w:val="0"/>
              <w:marTop w:val="0"/>
              <w:marBottom w:val="0"/>
              <w:divBdr>
                <w:top w:val="none" w:sz="0" w:space="0" w:color="auto"/>
                <w:left w:val="none" w:sz="0" w:space="0" w:color="auto"/>
                <w:bottom w:val="none" w:sz="0" w:space="0" w:color="auto"/>
                <w:right w:val="none" w:sz="0" w:space="0" w:color="auto"/>
              </w:divBdr>
            </w:div>
            <w:div w:id="182594670">
              <w:marLeft w:val="0"/>
              <w:marRight w:val="0"/>
              <w:marTop w:val="0"/>
              <w:marBottom w:val="0"/>
              <w:divBdr>
                <w:top w:val="none" w:sz="0" w:space="0" w:color="auto"/>
                <w:left w:val="none" w:sz="0" w:space="0" w:color="auto"/>
                <w:bottom w:val="none" w:sz="0" w:space="0" w:color="auto"/>
                <w:right w:val="none" w:sz="0" w:space="0" w:color="auto"/>
              </w:divBdr>
            </w:div>
            <w:div w:id="213667160">
              <w:marLeft w:val="0"/>
              <w:marRight w:val="0"/>
              <w:marTop w:val="0"/>
              <w:marBottom w:val="0"/>
              <w:divBdr>
                <w:top w:val="none" w:sz="0" w:space="0" w:color="auto"/>
                <w:left w:val="none" w:sz="0" w:space="0" w:color="auto"/>
                <w:bottom w:val="none" w:sz="0" w:space="0" w:color="auto"/>
                <w:right w:val="none" w:sz="0" w:space="0" w:color="auto"/>
              </w:divBdr>
            </w:div>
            <w:div w:id="261765994">
              <w:marLeft w:val="0"/>
              <w:marRight w:val="0"/>
              <w:marTop w:val="0"/>
              <w:marBottom w:val="0"/>
              <w:divBdr>
                <w:top w:val="none" w:sz="0" w:space="0" w:color="auto"/>
                <w:left w:val="none" w:sz="0" w:space="0" w:color="auto"/>
                <w:bottom w:val="none" w:sz="0" w:space="0" w:color="auto"/>
                <w:right w:val="none" w:sz="0" w:space="0" w:color="auto"/>
              </w:divBdr>
            </w:div>
            <w:div w:id="322389878">
              <w:marLeft w:val="0"/>
              <w:marRight w:val="0"/>
              <w:marTop w:val="0"/>
              <w:marBottom w:val="0"/>
              <w:divBdr>
                <w:top w:val="none" w:sz="0" w:space="0" w:color="auto"/>
                <w:left w:val="none" w:sz="0" w:space="0" w:color="auto"/>
                <w:bottom w:val="none" w:sz="0" w:space="0" w:color="auto"/>
                <w:right w:val="none" w:sz="0" w:space="0" w:color="auto"/>
              </w:divBdr>
            </w:div>
            <w:div w:id="369378785">
              <w:marLeft w:val="0"/>
              <w:marRight w:val="0"/>
              <w:marTop w:val="0"/>
              <w:marBottom w:val="0"/>
              <w:divBdr>
                <w:top w:val="none" w:sz="0" w:space="0" w:color="auto"/>
                <w:left w:val="none" w:sz="0" w:space="0" w:color="auto"/>
                <w:bottom w:val="none" w:sz="0" w:space="0" w:color="auto"/>
                <w:right w:val="none" w:sz="0" w:space="0" w:color="auto"/>
              </w:divBdr>
            </w:div>
            <w:div w:id="558326579">
              <w:marLeft w:val="0"/>
              <w:marRight w:val="0"/>
              <w:marTop w:val="0"/>
              <w:marBottom w:val="0"/>
              <w:divBdr>
                <w:top w:val="none" w:sz="0" w:space="0" w:color="auto"/>
                <w:left w:val="none" w:sz="0" w:space="0" w:color="auto"/>
                <w:bottom w:val="none" w:sz="0" w:space="0" w:color="auto"/>
                <w:right w:val="none" w:sz="0" w:space="0" w:color="auto"/>
              </w:divBdr>
            </w:div>
            <w:div w:id="616791998">
              <w:marLeft w:val="0"/>
              <w:marRight w:val="0"/>
              <w:marTop w:val="0"/>
              <w:marBottom w:val="0"/>
              <w:divBdr>
                <w:top w:val="none" w:sz="0" w:space="0" w:color="auto"/>
                <w:left w:val="none" w:sz="0" w:space="0" w:color="auto"/>
                <w:bottom w:val="none" w:sz="0" w:space="0" w:color="auto"/>
                <w:right w:val="none" w:sz="0" w:space="0" w:color="auto"/>
              </w:divBdr>
            </w:div>
            <w:div w:id="663708335">
              <w:marLeft w:val="0"/>
              <w:marRight w:val="0"/>
              <w:marTop w:val="0"/>
              <w:marBottom w:val="0"/>
              <w:divBdr>
                <w:top w:val="none" w:sz="0" w:space="0" w:color="auto"/>
                <w:left w:val="none" w:sz="0" w:space="0" w:color="auto"/>
                <w:bottom w:val="none" w:sz="0" w:space="0" w:color="auto"/>
                <w:right w:val="none" w:sz="0" w:space="0" w:color="auto"/>
              </w:divBdr>
            </w:div>
            <w:div w:id="679232774">
              <w:marLeft w:val="0"/>
              <w:marRight w:val="0"/>
              <w:marTop w:val="0"/>
              <w:marBottom w:val="0"/>
              <w:divBdr>
                <w:top w:val="none" w:sz="0" w:space="0" w:color="auto"/>
                <w:left w:val="none" w:sz="0" w:space="0" w:color="auto"/>
                <w:bottom w:val="none" w:sz="0" w:space="0" w:color="auto"/>
                <w:right w:val="none" w:sz="0" w:space="0" w:color="auto"/>
              </w:divBdr>
            </w:div>
            <w:div w:id="680544013">
              <w:marLeft w:val="0"/>
              <w:marRight w:val="0"/>
              <w:marTop w:val="0"/>
              <w:marBottom w:val="0"/>
              <w:divBdr>
                <w:top w:val="none" w:sz="0" w:space="0" w:color="auto"/>
                <w:left w:val="none" w:sz="0" w:space="0" w:color="auto"/>
                <w:bottom w:val="none" w:sz="0" w:space="0" w:color="auto"/>
                <w:right w:val="none" w:sz="0" w:space="0" w:color="auto"/>
              </w:divBdr>
            </w:div>
            <w:div w:id="755248571">
              <w:marLeft w:val="0"/>
              <w:marRight w:val="0"/>
              <w:marTop w:val="0"/>
              <w:marBottom w:val="0"/>
              <w:divBdr>
                <w:top w:val="none" w:sz="0" w:space="0" w:color="auto"/>
                <w:left w:val="none" w:sz="0" w:space="0" w:color="auto"/>
                <w:bottom w:val="none" w:sz="0" w:space="0" w:color="auto"/>
                <w:right w:val="none" w:sz="0" w:space="0" w:color="auto"/>
              </w:divBdr>
            </w:div>
            <w:div w:id="782697385">
              <w:marLeft w:val="0"/>
              <w:marRight w:val="0"/>
              <w:marTop w:val="0"/>
              <w:marBottom w:val="0"/>
              <w:divBdr>
                <w:top w:val="none" w:sz="0" w:space="0" w:color="auto"/>
                <w:left w:val="none" w:sz="0" w:space="0" w:color="auto"/>
                <w:bottom w:val="none" w:sz="0" w:space="0" w:color="auto"/>
                <w:right w:val="none" w:sz="0" w:space="0" w:color="auto"/>
              </w:divBdr>
            </w:div>
            <w:div w:id="802504119">
              <w:marLeft w:val="0"/>
              <w:marRight w:val="0"/>
              <w:marTop w:val="0"/>
              <w:marBottom w:val="0"/>
              <w:divBdr>
                <w:top w:val="none" w:sz="0" w:space="0" w:color="auto"/>
                <w:left w:val="none" w:sz="0" w:space="0" w:color="auto"/>
                <w:bottom w:val="none" w:sz="0" w:space="0" w:color="auto"/>
                <w:right w:val="none" w:sz="0" w:space="0" w:color="auto"/>
              </w:divBdr>
            </w:div>
            <w:div w:id="803736229">
              <w:marLeft w:val="0"/>
              <w:marRight w:val="0"/>
              <w:marTop w:val="0"/>
              <w:marBottom w:val="0"/>
              <w:divBdr>
                <w:top w:val="none" w:sz="0" w:space="0" w:color="auto"/>
                <w:left w:val="none" w:sz="0" w:space="0" w:color="auto"/>
                <w:bottom w:val="none" w:sz="0" w:space="0" w:color="auto"/>
                <w:right w:val="none" w:sz="0" w:space="0" w:color="auto"/>
              </w:divBdr>
            </w:div>
            <w:div w:id="804661976">
              <w:marLeft w:val="0"/>
              <w:marRight w:val="0"/>
              <w:marTop w:val="0"/>
              <w:marBottom w:val="0"/>
              <w:divBdr>
                <w:top w:val="none" w:sz="0" w:space="0" w:color="auto"/>
                <w:left w:val="none" w:sz="0" w:space="0" w:color="auto"/>
                <w:bottom w:val="none" w:sz="0" w:space="0" w:color="auto"/>
                <w:right w:val="none" w:sz="0" w:space="0" w:color="auto"/>
              </w:divBdr>
            </w:div>
            <w:div w:id="877859410">
              <w:marLeft w:val="0"/>
              <w:marRight w:val="0"/>
              <w:marTop w:val="0"/>
              <w:marBottom w:val="0"/>
              <w:divBdr>
                <w:top w:val="none" w:sz="0" w:space="0" w:color="auto"/>
                <w:left w:val="none" w:sz="0" w:space="0" w:color="auto"/>
                <w:bottom w:val="none" w:sz="0" w:space="0" w:color="auto"/>
                <w:right w:val="none" w:sz="0" w:space="0" w:color="auto"/>
              </w:divBdr>
            </w:div>
            <w:div w:id="879778268">
              <w:marLeft w:val="0"/>
              <w:marRight w:val="0"/>
              <w:marTop w:val="0"/>
              <w:marBottom w:val="0"/>
              <w:divBdr>
                <w:top w:val="none" w:sz="0" w:space="0" w:color="auto"/>
                <w:left w:val="none" w:sz="0" w:space="0" w:color="auto"/>
                <w:bottom w:val="none" w:sz="0" w:space="0" w:color="auto"/>
                <w:right w:val="none" w:sz="0" w:space="0" w:color="auto"/>
              </w:divBdr>
            </w:div>
            <w:div w:id="929119303">
              <w:marLeft w:val="0"/>
              <w:marRight w:val="0"/>
              <w:marTop w:val="0"/>
              <w:marBottom w:val="0"/>
              <w:divBdr>
                <w:top w:val="none" w:sz="0" w:space="0" w:color="auto"/>
                <w:left w:val="none" w:sz="0" w:space="0" w:color="auto"/>
                <w:bottom w:val="none" w:sz="0" w:space="0" w:color="auto"/>
                <w:right w:val="none" w:sz="0" w:space="0" w:color="auto"/>
              </w:divBdr>
            </w:div>
            <w:div w:id="943607765">
              <w:marLeft w:val="0"/>
              <w:marRight w:val="0"/>
              <w:marTop w:val="0"/>
              <w:marBottom w:val="0"/>
              <w:divBdr>
                <w:top w:val="none" w:sz="0" w:space="0" w:color="auto"/>
                <w:left w:val="none" w:sz="0" w:space="0" w:color="auto"/>
                <w:bottom w:val="none" w:sz="0" w:space="0" w:color="auto"/>
                <w:right w:val="none" w:sz="0" w:space="0" w:color="auto"/>
              </w:divBdr>
            </w:div>
            <w:div w:id="947127172">
              <w:marLeft w:val="0"/>
              <w:marRight w:val="0"/>
              <w:marTop w:val="0"/>
              <w:marBottom w:val="0"/>
              <w:divBdr>
                <w:top w:val="none" w:sz="0" w:space="0" w:color="auto"/>
                <w:left w:val="none" w:sz="0" w:space="0" w:color="auto"/>
                <w:bottom w:val="none" w:sz="0" w:space="0" w:color="auto"/>
                <w:right w:val="none" w:sz="0" w:space="0" w:color="auto"/>
              </w:divBdr>
            </w:div>
            <w:div w:id="965355157">
              <w:marLeft w:val="0"/>
              <w:marRight w:val="0"/>
              <w:marTop w:val="0"/>
              <w:marBottom w:val="0"/>
              <w:divBdr>
                <w:top w:val="none" w:sz="0" w:space="0" w:color="auto"/>
                <w:left w:val="none" w:sz="0" w:space="0" w:color="auto"/>
                <w:bottom w:val="none" w:sz="0" w:space="0" w:color="auto"/>
                <w:right w:val="none" w:sz="0" w:space="0" w:color="auto"/>
              </w:divBdr>
            </w:div>
            <w:div w:id="1238200154">
              <w:marLeft w:val="0"/>
              <w:marRight w:val="0"/>
              <w:marTop w:val="0"/>
              <w:marBottom w:val="0"/>
              <w:divBdr>
                <w:top w:val="none" w:sz="0" w:space="0" w:color="auto"/>
                <w:left w:val="none" w:sz="0" w:space="0" w:color="auto"/>
                <w:bottom w:val="none" w:sz="0" w:space="0" w:color="auto"/>
                <w:right w:val="none" w:sz="0" w:space="0" w:color="auto"/>
              </w:divBdr>
            </w:div>
            <w:div w:id="1452095687">
              <w:marLeft w:val="0"/>
              <w:marRight w:val="0"/>
              <w:marTop w:val="0"/>
              <w:marBottom w:val="0"/>
              <w:divBdr>
                <w:top w:val="none" w:sz="0" w:space="0" w:color="auto"/>
                <w:left w:val="none" w:sz="0" w:space="0" w:color="auto"/>
                <w:bottom w:val="none" w:sz="0" w:space="0" w:color="auto"/>
                <w:right w:val="none" w:sz="0" w:space="0" w:color="auto"/>
              </w:divBdr>
            </w:div>
            <w:div w:id="1463617975">
              <w:marLeft w:val="0"/>
              <w:marRight w:val="0"/>
              <w:marTop w:val="0"/>
              <w:marBottom w:val="0"/>
              <w:divBdr>
                <w:top w:val="none" w:sz="0" w:space="0" w:color="auto"/>
                <w:left w:val="none" w:sz="0" w:space="0" w:color="auto"/>
                <w:bottom w:val="none" w:sz="0" w:space="0" w:color="auto"/>
                <w:right w:val="none" w:sz="0" w:space="0" w:color="auto"/>
              </w:divBdr>
            </w:div>
            <w:div w:id="1479106718">
              <w:marLeft w:val="0"/>
              <w:marRight w:val="0"/>
              <w:marTop w:val="0"/>
              <w:marBottom w:val="0"/>
              <w:divBdr>
                <w:top w:val="none" w:sz="0" w:space="0" w:color="auto"/>
                <w:left w:val="none" w:sz="0" w:space="0" w:color="auto"/>
                <w:bottom w:val="none" w:sz="0" w:space="0" w:color="auto"/>
                <w:right w:val="none" w:sz="0" w:space="0" w:color="auto"/>
              </w:divBdr>
            </w:div>
            <w:div w:id="1529831871">
              <w:marLeft w:val="0"/>
              <w:marRight w:val="0"/>
              <w:marTop w:val="0"/>
              <w:marBottom w:val="0"/>
              <w:divBdr>
                <w:top w:val="none" w:sz="0" w:space="0" w:color="auto"/>
                <w:left w:val="none" w:sz="0" w:space="0" w:color="auto"/>
                <w:bottom w:val="none" w:sz="0" w:space="0" w:color="auto"/>
                <w:right w:val="none" w:sz="0" w:space="0" w:color="auto"/>
              </w:divBdr>
            </w:div>
            <w:div w:id="1607614646">
              <w:marLeft w:val="0"/>
              <w:marRight w:val="0"/>
              <w:marTop w:val="0"/>
              <w:marBottom w:val="0"/>
              <w:divBdr>
                <w:top w:val="none" w:sz="0" w:space="0" w:color="auto"/>
                <w:left w:val="none" w:sz="0" w:space="0" w:color="auto"/>
                <w:bottom w:val="none" w:sz="0" w:space="0" w:color="auto"/>
                <w:right w:val="none" w:sz="0" w:space="0" w:color="auto"/>
              </w:divBdr>
            </w:div>
            <w:div w:id="1632786129">
              <w:marLeft w:val="0"/>
              <w:marRight w:val="0"/>
              <w:marTop w:val="0"/>
              <w:marBottom w:val="0"/>
              <w:divBdr>
                <w:top w:val="none" w:sz="0" w:space="0" w:color="auto"/>
                <w:left w:val="none" w:sz="0" w:space="0" w:color="auto"/>
                <w:bottom w:val="none" w:sz="0" w:space="0" w:color="auto"/>
                <w:right w:val="none" w:sz="0" w:space="0" w:color="auto"/>
              </w:divBdr>
            </w:div>
            <w:div w:id="1663851522">
              <w:marLeft w:val="0"/>
              <w:marRight w:val="0"/>
              <w:marTop w:val="0"/>
              <w:marBottom w:val="0"/>
              <w:divBdr>
                <w:top w:val="none" w:sz="0" w:space="0" w:color="auto"/>
                <w:left w:val="none" w:sz="0" w:space="0" w:color="auto"/>
                <w:bottom w:val="none" w:sz="0" w:space="0" w:color="auto"/>
                <w:right w:val="none" w:sz="0" w:space="0" w:color="auto"/>
              </w:divBdr>
            </w:div>
            <w:div w:id="1680424412">
              <w:marLeft w:val="0"/>
              <w:marRight w:val="0"/>
              <w:marTop w:val="0"/>
              <w:marBottom w:val="0"/>
              <w:divBdr>
                <w:top w:val="none" w:sz="0" w:space="0" w:color="auto"/>
                <w:left w:val="none" w:sz="0" w:space="0" w:color="auto"/>
                <w:bottom w:val="none" w:sz="0" w:space="0" w:color="auto"/>
                <w:right w:val="none" w:sz="0" w:space="0" w:color="auto"/>
              </w:divBdr>
            </w:div>
            <w:div w:id="1782071634">
              <w:marLeft w:val="0"/>
              <w:marRight w:val="0"/>
              <w:marTop w:val="0"/>
              <w:marBottom w:val="0"/>
              <w:divBdr>
                <w:top w:val="none" w:sz="0" w:space="0" w:color="auto"/>
                <w:left w:val="none" w:sz="0" w:space="0" w:color="auto"/>
                <w:bottom w:val="none" w:sz="0" w:space="0" w:color="auto"/>
                <w:right w:val="none" w:sz="0" w:space="0" w:color="auto"/>
              </w:divBdr>
            </w:div>
            <w:div w:id="1786850196">
              <w:marLeft w:val="0"/>
              <w:marRight w:val="0"/>
              <w:marTop w:val="0"/>
              <w:marBottom w:val="0"/>
              <w:divBdr>
                <w:top w:val="none" w:sz="0" w:space="0" w:color="auto"/>
                <w:left w:val="none" w:sz="0" w:space="0" w:color="auto"/>
                <w:bottom w:val="none" w:sz="0" w:space="0" w:color="auto"/>
                <w:right w:val="none" w:sz="0" w:space="0" w:color="auto"/>
              </w:divBdr>
            </w:div>
            <w:div w:id="1789424184">
              <w:marLeft w:val="0"/>
              <w:marRight w:val="0"/>
              <w:marTop w:val="0"/>
              <w:marBottom w:val="0"/>
              <w:divBdr>
                <w:top w:val="none" w:sz="0" w:space="0" w:color="auto"/>
                <w:left w:val="none" w:sz="0" w:space="0" w:color="auto"/>
                <w:bottom w:val="none" w:sz="0" w:space="0" w:color="auto"/>
                <w:right w:val="none" w:sz="0" w:space="0" w:color="auto"/>
              </w:divBdr>
            </w:div>
            <w:div w:id="1876499689">
              <w:marLeft w:val="0"/>
              <w:marRight w:val="0"/>
              <w:marTop w:val="0"/>
              <w:marBottom w:val="0"/>
              <w:divBdr>
                <w:top w:val="none" w:sz="0" w:space="0" w:color="auto"/>
                <w:left w:val="none" w:sz="0" w:space="0" w:color="auto"/>
                <w:bottom w:val="none" w:sz="0" w:space="0" w:color="auto"/>
                <w:right w:val="none" w:sz="0" w:space="0" w:color="auto"/>
              </w:divBdr>
            </w:div>
            <w:div w:id="1916090273">
              <w:marLeft w:val="0"/>
              <w:marRight w:val="0"/>
              <w:marTop w:val="0"/>
              <w:marBottom w:val="0"/>
              <w:divBdr>
                <w:top w:val="none" w:sz="0" w:space="0" w:color="auto"/>
                <w:left w:val="none" w:sz="0" w:space="0" w:color="auto"/>
                <w:bottom w:val="none" w:sz="0" w:space="0" w:color="auto"/>
                <w:right w:val="none" w:sz="0" w:space="0" w:color="auto"/>
              </w:divBdr>
            </w:div>
            <w:div w:id="1924684422">
              <w:marLeft w:val="0"/>
              <w:marRight w:val="0"/>
              <w:marTop w:val="0"/>
              <w:marBottom w:val="0"/>
              <w:divBdr>
                <w:top w:val="none" w:sz="0" w:space="0" w:color="auto"/>
                <w:left w:val="none" w:sz="0" w:space="0" w:color="auto"/>
                <w:bottom w:val="none" w:sz="0" w:space="0" w:color="auto"/>
                <w:right w:val="none" w:sz="0" w:space="0" w:color="auto"/>
              </w:divBdr>
            </w:div>
            <w:div w:id="1934702506">
              <w:marLeft w:val="0"/>
              <w:marRight w:val="0"/>
              <w:marTop w:val="0"/>
              <w:marBottom w:val="0"/>
              <w:divBdr>
                <w:top w:val="none" w:sz="0" w:space="0" w:color="auto"/>
                <w:left w:val="none" w:sz="0" w:space="0" w:color="auto"/>
                <w:bottom w:val="none" w:sz="0" w:space="0" w:color="auto"/>
                <w:right w:val="none" w:sz="0" w:space="0" w:color="auto"/>
              </w:divBdr>
            </w:div>
            <w:div w:id="1978759413">
              <w:marLeft w:val="0"/>
              <w:marRight w:val="0"/>
              <w:marTop w:val="0"/>
              <w:marBottom w:val="0"/>
              <w:divBdr>
                <w:top w:val="none" w:sz="0" w:space="0" w:color="auto"/>
                <w:left w:val="none" w:sz="0" w:space="0" w:color="auto"/>
                <w:bottom w:val="none" w:sz="0" w:space="0" w:color="auto"/>
                <w:right w:val="none" w:sz="0" w:space="0" w:color="auto"/>
              </w:divBdr>
            </w:div>
            <w:div w:id="20812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70247">
      <w:bodyDiv w:val="1"/>
      <w:marLeft w:val="0"/>
      <w:marRight w:val="0"/>
      <w:marTop w:val="0"/>
      <w:marBottom w:val="0"/>
      <w:divBdr>
        <w:top w:val="none" w:sz="0" w:space="0" w:color="auto"/>
        <w:left w:val="none" w:sz="0" w:space="0" w:color="auto"/>
        <w:bottom w:val="none" w:sz="0" w:space="0" w:color="auto"/>
        <w:right w:val="none" w:sz="0" w:space="0" w:color="auto"/>
      </w:divBdr>
      <w:divsChild>
        <w:div w:id="469439163">
          <w:marLeft w:val="0"/>
          <w:marRight w:val="0"/>
          <w:marTop w:val="0"/>
          <w:marBottom w:val="0"/>
          <w:divBdr>
            <w:top w:val="none" w:sz="0" w:space="0" w:color="auto"/>
            <w:left w:val="none" w:sz="0" w:space="0" w:color="auto"/>
            <w:bottom w:val="none" w:sz="0" w:space="0" w:color="auto"/>
            <w:right w:val="none" w:sz="0" w:space="0" w:color="auto"/>
          </w:divBdr>
          <w:divsChild>
            <w:div w:id="429812881">
              <w:marLeft w:val="0"/>
              <w:marRight w:val="0"/>
              <w:marTop w:val="0"/>
              <w:marBottom w:val="0"/>
              <w:divBdr>
                <w:top w:val="none" w:sz="0" w:space="0" w:color="auto"/>
                <w:left w:val="none" w:sz="0" w:space="0" w:color="auto"/>
                <w:bottom w:val="none" w:sz="0" w:space="0" w:color="auto"/>
                <w:right w:val="none" w:sz="0" w:space="0" w:color="auto"/>
              </w:divBdr>
              <w:divsChild>
                <w:div w:id="2041279286">
                  <w:marLeft w:val="0"/>
                  <w:marRight w:val="0"/>
                  <w:marTop w:val="0"/>
                  <w:marBottom w:val="0"/>
                  <w:divBdr>
                    <w:top w:val="none" w:sz="0" w:space="0" w:color="auto"/>
                    <w:left w:val="none" w:sz="0" w:space="0" w:color="auto"/>
                    <w:bottom w:val="none" w:sz="0" w:space="0" w:color="auto"/>
                    <w:right w:val="none" w:sz="0" w:space="0" w:color="auto"/>
                  </w:divBdr>
                  <w:divsChild>
                    <w:div w:id="715934828">
                      <w:marLeft w:val="0"/>
                      <w:marRight w:val="0"/>
                      <w:marTop w:val="0"/>
                      <w:marBottom w:val="0"/>
                      <w:divBdr>
                        <w:top w:val="none" w:sz="0" w:space="0" w:color="auto"/>
                        <w:left w:val="none" w:sz="0" w:space="0" w:color="auto"/>
                        <w:bottom w:val="none" w:sz="0" w:space="0" w:color="auto"/>
                        <w:right w:val="none" w:sz="0" w:space="0" w:color="auto"/>
                      </w:divBdr>
                      <w:divsChild>
                        <w:div w:id="467820622">
                          <w:marLeft w:val="0"/>
                          <w:marRight w:val="0"/>
                          <w:marTop w:val="0"/>
                          <w:marBottom w:val="0"/>
                          <w:divBdr>
                            <w:top w:val="none" w:sz="0" w:space="0" w:color="auto"/>
                            <w:left w:val="none" w:sz="0" w:space="0" w:color="auto"/>
                            <w:bottom w:val="none" w:sz="0" w:space="0" w:color="auto"/>
                            <w:right w:val="none" w:sz="0" w:space="0" w:color="auto"/>
                          </w:divBdr>
                          <w:divsChild>
                            <w:div w:id="1340694639">
                              <w:marLeft w:val="0"/>
                              <w:marRight w:val="0"/>
                              <w:marTop w:val="0"/>
                              <w:marBottom w:val="0"/>
                              <w:divBdr>
                                <w:top w:val="none" w:sz="0" w:space="0" w:color="auto"/>
                                <w:left w:val="none" w:sz="0" w:space="0" w:color="auto"/>
                                <w:bottom w:val="none" w:sz="0" w:space="0" w:color="auto"/>
                                <w:right w:val="none" w:sz="0" w:space="0" w:color="auto"/>
                              </w:divBdr>
                              <w:divsChild>
                                <w:div w:id="1660033378">
                                  <w:marLeft w:val="0"/>
                                  <w:marRight w:val="0"/>
                                  <w:marTop w:val="0"/>
                                  <w:marBottom w:val="0"/>
                                  <w:divBdr>
                                    <w:top w:val="none" w:sz="0" w:space="0" w:color="auto"/>
                                    <w:left w:val="none" w:sz="0" w:space="0" w:color="auto"/>
                                    <w:bottom w:val="none" w:sz="0" w:space="0" w:color="auto"/>
                                    <w:right w:val="none" w:sz="0" w:space="0" w:color="auto"/>
                                  </w:divBdr>
                                  <w:divsChild>
                                    <w:div w:id="11510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028296">
      <w:bodyDiv w:val="1"/>
      <w:marLeft w:val="0"/>
      <w:marRight w:val="0"/>
      <w:marTop w:val="0"/>
      <w:marBottom w:val="0"/>
      <w:divBdr>
        <w:top w:val="none" w:sz="0" w:space="0" w:color="auto"/>
        <w:left w:val="none" w:sz="0" w:space="0" w:color="auto"/>
        <w:bottom w:val="none" w:sz="0" w:space="0" w:color="auto"/>
        <w:right w:val="none" w:sz="0" w:space="0" w:color="auto"/>
      </w:divBdr>
      <w:divsChild>
        <w:div w:id="1695572991">
          <w:marLeft w:val="0"/>
          <w:marRight w:val="0"/>
          <w:marTop w:val="0"/>
          <w:marBottom w:val="0"/>
          <w:divBdr>
            <w:top w:val="none" w:sz="0" w:space="0" w:color="auto"/>
            <w:left w:val="none" w:sz="0" w:space="0" w:color="auto"/>
            <w:bottom w:val="none" w:sz="0" w:space="0" w:color="auto"/>
            <w:right w:val="none" w:sz="0" w:space="0" w:color="auto"/>
          </w:divBdr>
          <w:divsChild>
            <w:div w:id="137040932">
              <w:marLeft w:val="0"/>
              <w:marRight w:val="0"/>
              <w:marTop w:val="0"/>
              <w:marBottom w:val="0"/>
              <w:divBdr>
                <w:top w:val="none" w:sz="0" w:space="0" w:color="auto"/>
                <w:left w:val="none" w:sz="0" w:space="0" w:color="auto"/>
                <w:bottom w:val="none" w:sz="0" w:space="0" w:color="auto"/>
                <w:right w:val="none" w:sz="0" w:space="0" w:color="auto"/>
              </w:divBdr>
            </w:div>
            <w:div w:id="630792123">
              <w:marLeft w:val="0"/>
              <w:marRight w:val="0"/>
              <w:marTop w:val="0"/>
              <w:marBottom w:val="0"/>
              <w:divBdr>
                <w:top w:val="none" w:sz="0" w:space="0" w:color="auto"/>
                <w:left w:val="none" w:sz="0" w:space="0" w:color="auto"/>
                <w:bottom w:val="none" w:sz="0" w:space="0" w:color="auto"/>
                <w:right w:val="none" w:sz="0" w:space="0" w:color="auto"/>
              </w:divBdr>
            </w:div>
            <w:div w:id="929386543">
              <w:marLeft w:val="0"/>
              <w:marRight w:val="0"/>
              <w:marTop w:val="0"/>
              <w:marBottom w:val="0"/>
              <w:divBdr>
                <w:top w:val="none" w:sz="0" w:space="0" w:color="auto"/>
                <w:left w:val="none" w:sz="0" w:space="0" w:color="auto"/>
                <w:bottom w:val="none" w:sz="0" w:space="0" w:color="auto"/>
                <w:right w:val="none" w:sz="0" w:space="0" w:color="auto"/>
              </w:divBdr>
            </w:div>
            <w:div w:id="1107697772">
              <w:marLeft w:val="0"/>
              <w:marRight w:val="0"/>
              <w:marTop w:val="0"/>
              <w:marBottom w:val="0"/>
              <w:divBdr>
                <w:top w:val="none" w:sz="0" w:space="0" w:color="auto"/>
                <w:left w:val="none" w:sz="0" w:space="0" w:color="auto"/>
                <w:bottom w:val="none" w:sz="0" w:space="0" w:color="auto"/>
                <w:right w:val="none" w:sz="0" w:space="0" w:color="auto"/>
              </w:divBdr>
            </w:div>
            <w:div w:id="1337729018">
              <w:marLeft w:val="0"/>
              <w:marRight w:val="0"/>
              <w:marTop w:val="0"/>
              <w:marBottom w:val="0"/>
              <w:divBdr>
                <w:top w:val="none" w:sz="0" w:space="0" w:color="auto"/>
                <w:left w:val="none" w:sz="0" w:space="0" w:color="auto"/>
                <w:bottom w:val="none" w:sz="0" w:space="0" w:color="auto"/>
                <w:right w:val="none" w:sz="0" w:space="0" w:color="auto"/>
              </w:divBdr>
            </w:div>
            <w:div w:id="143034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3280">
      <w:bodyDiv w:val="1"/>
      <w:marLeft w:val="0"/>
      <w:marRight w:val="0"/>
      <w:marTop w:val="0"/>
      <w:marBottom w:val="0"/>
      <w:divBdr>
        <w:top w:val="none" w:sz="0" w:space="0" w:color="auto"/>
        <w:left w:val="none" w:sz="0" w:space="0" w:color="auto"/>
        <w:bottom w:val="none" w:sz="0" w:space="0" w:color="auto"/>
        <w:right w:val="none" w:sz="0" w:space="0" w:color="auto"/>
      </w:divBdr>
    </w:div>
    <w:div w:id="1946959699">
      <w:bodyDiv w:val="1"/>
      <w:marLeft w:val="0"/>
      <w:marRight w:val="0"/>
      <w:marTop w:val="0"/>
      <w:marBottom w:val="0"/>
      <w:divBdr>
        <w:top w:val="none" w:sz="0" w:space="0" w:color="auto"/>
        <w:left w:val="none" w:sz="0" w:space="0" w:color="auto"/>
        <w:bottom w:val="none" w:sz="0" w:space="0" w:color="auto"/>
        <w:right w:val="none" w:sz="0" w:space="0" w:color="auto"/>
      </w:divBdr>
      <w:divsChild>
        <w:div w:id="935404436">
          <w:marLeft w:val="0"/>
          <w:marRight w:val="0"/>
          <w:marTop w:val="0"/>
          <w:marBottom w:val="0"/>
          <w:divBdr>
            <w:top w:val="none" w:sz="0" w:space="0" w:color="auto"/>
            <w:left w:val="none" w:sz="0" w:space="0" w:color="auto"/>
            <w:bottom w:val="none" w:sz="0" w:space="0" w:color="auto"/>
            <w:right w:val="none" w:sz="0" w:space="0" w:color="auto"/>
          </w:divBdr>
          <w:divsChild>
            <w:div w:id="1107846768">
              <w:marLeft w:val="0"/>
              <w:marRight w:val="0"/>
              <w:marTop w:val="0"/>
              <w:marBottom w:val="0"/>
              <w:divBdr>
                <w:top w:val="none" w:sz="0" w:space="0" w:color="auto"/>
                <w:left w:val="none" w:sz="0" w:space="0" w:color="auto"/>
                <w:bottom w:val="none" w:sz="0" w:space="0" w:color="auto"/>
                <w:right w:val="none" w:sz="0" w:space="0" w:color="auto"/>
              </w:divBdr>
            </w:div>
            <w:div w:id="1314137794">
              <w:marLeft w:val="0"/>
              <w:marRight w:val="0"/>
              <w:marTop w:val="0"/>
              <w:marBottom w:val="0"/>
              <w:divBdr>
                <w:top w:val="none" w:sz="0" w:space="0" w:color="auto"/>
                <w:left w:val="none" w:sz="0" w:space="0" w:color="auto"/>
                <w:bottom w:val="none" w:sz="0" w:space="0" w:color="auto"/>
                <w:right w:val="none" w:sz="0" w:space="0" w:color="auto"/>
              </w:divBdr>
            </w:div>
            <w:div w:id="1409113548">
              <w:marLeft w:val="0"/>
              <w:marRight w:val="0"/>
              <w:marTop w:val="0"/>
              <w:marBottom w:val="0"/>
              <w:divBdr>
                <w:top w:val="none" w:sz="0" w:space="0" w:color="auto"/>
                <w:left w:val="none" w:sz="0" w:space="0" w:color="auto"/>
                <w:bottom w:val="none" w:sz="0" w:space="0" w:color="auto"/>
                <w:right w:val="none" w:sz="0" w:space="0" w:color="auto"/>
              </w:divBdr>
            </w:div>
            <w:div w:id="1827437231">
              <w:marLeft w:val="0"/>
              <w:marRight w:val="0"/>
              <w:marTop w:val="0"/>
              <w:marBottom w:val="0"/>
              <w:divBdr>
                <w:top w:val="none" w:sz="0" w:space="0" w:color="auto"/>
                <w:left w:val="none" w:sz="0" w:space="0" w:color="auto"/>
                <w:bottom w:val="none" w:sz="0" w:space="0" w:color="auto"/>
                <w:right w:val="none" w:sz="0" w:space="0" w:color="auto"/>
              </w:divBdr>
            </w:div>
            <w:div w:id="1926646804">
              <w:marLeft w:val="0"/>
              <w:marRight w:val="0"/>
              <w:marTop w:val="0"/>
              <w:marBottom w:val="0"/>
              <w:divBdr>
                <w:top w:val="none" w:sz="0" w:space="0" w:color="auto"/>
                <w:left w:val="none" w:sz="0" w:space="0" w:color="auto"/>
                <w:bottom w:val="none" w:sz="0" w:space="0" w:color="auto"/>
                <w:right w:val="none" w:sz="0" w:space="0" w:color="auto"/>
              </w:divBdr>
            </w:div>
            <w:div w:id="20102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18688">
      <w:bodyDiv w:val="1"/>
      <w:marLeft w:val="0"/>
      <w:marRight w:val="0"/>
      <w:marTop w:val="0"/>
      <w:marBottom w:val="0"/>
      <w:divBdr>
        <w:top w:val="none" w:sz="0" w:space="0" w:color="auto"/>
        <w:left w:val="none" w:sz="0" w:space="0" w:color="auto"/>
        <w:bottom w:val="none" w:sz="0" w:space="0" w:color="auto"/>
        <w:right w:val="none" w:sz="0" w:space="0" w:color="auto"/>
      </w:divBdr>
    </w:div>
    <w:div w:id="205569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hyperlink" Target="https://amzn.eu/d/8ivwbWb" TargetMode="External"/><Relationship Id="rId138"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5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hyperlink" Target="https://www.amazon.co.uk/Redrex-Aluminum-Flexible-Couplings-Coupler/dp/B01M20UML7" TargetMode="External"/><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51.png"/><Relationship Id="rId123" Type="http://schemas.openxmlformats.org/officeDocument/2006/relationships/image" Target="media/image62.png"/><Relationship Id="rId128" Type="http://schemas.openxmlformats.org/officeDocument/2006/relationships/image" Target="media/image720.png"/><Relationship Id="rId144" Type="http://schemas.openxmlformats.org/officeDocument/2006/relationships/image" Target="media/image88.png"/><Relationship Id="rId149" Type="http://schemas.microsoft.com/office/2011/relationships/people" Target="people.xml"/><Relationship Id="rId5" Type="http://schemas.openxmlformats.org/officeDocument/2006/relationships/webSettings" Target="webSettings.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header" Target="header2.xml"/><Relationship Id="rId64" Type="http://schemas.openxmlformats.org/officeDocument/2006/relationships/hyperlink" Target="https://hobarts.com/products/4mm-6mm-9mm-mdf-premier-laser-grade-300x200-600x300?variant=55249832739196" TargetMode="External"/><Relationship Id="rId69" Type="http://schemas.openxmlformats.org/officeDocument/2006/relationships/hyperlink" Target="https://amzn.eu/d/c5gn8P9" TargetMode="External"/><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780.png"/><Relationship Id="rId139" Type="http://schemas.openxmlformats.org/officeDocument/2006/relationships/image" Target="media/image83.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amzn.eu/d/ddLB16z" TargetMode="External"/><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63.png"/><Relationship Id="rId129" Type="http://schemas.openxmlformats.org/officeDocument/2006/relationships/image" Target="media/image730.png"/><Relationship Id="rId54" Type="http://schemas.openxmlformats.org/officeDocument/2006/relationships/hyperlink" Target="https://www.amazon.co.uk/gp/product/B09FXZ82KM/ref=ox_sc_act_title_1?smid=A1PK9C1KZR0JGY&amp;th=1" TargetMode="External"/><Relationship Id="rId70" Type="http://schemas.openxmlformats.org/officeDocument/2006/relationships/image" Target="media/image39.png"/><Relationship Id="rId75" Type="http://schemas.openxmlformats.org/officeDocument/2006/relationships/image" Target="media/image43.png"/><Relationship Id="rId96" Type="http://schemas.openxmlformats.org/officeDocument/2006/relationships/image" Target="media/image550.png"/><Relationship Id="rId140" Type="http://schemas.openxmlformats.org/officeDocument/2006/relationships/image" Target="media/image84.png"/><Relationship Id="rId145"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footer" Target="footer1.xm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35.png"/><Relationship Id="rId60" Type="http://schemas.openxmlformats.org/officeDocument/2006/relationships/hyperlink" Target="https://amzn.eu/d/degTSGl" TargetMode="External"/><Relationship Id="rId65" Type="http://schemas.openxmlformats.org/officeDocument/2006/relationships/hyperlink" Target="https://hobarts.com/products/mdf-premier-laser-grade?variant=53590190227836" TargetMode="External"/><Relationship Id="rId130" Type="http://schemas.openxmlformats.org/officeDocument/2006/relationships/image" Target="media/image65.png"/><Relationship Id="rId135" Type="http://schemas.openxmlformats.org/officeDocument/2006/relationships/image" Target="media/image79.png"/><Relationship Id="rId151" Type="http://schemas.microsoft.com/office/2020/10/relationships/intelligence" Target="intelligence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58.png"/><Relationship Id="rId34" Type="http://schemas.openxmlformats.org/officeDocument/2006/relationships/image" Target="media/image25.png"/><Relationship Id="rId50" Type="http://schemas.openxmlformats.org/officeDocument/2006/relationships/footer" Target="footer2.xml"/><Relationship Id="rId55" Type="http://schemas.openxmlformats.org/officeDocument/2006/relationships/hyperlink" Target="https://amzn.eu/d/b4GE9sL" TargetMode="External"/><Relationship Id="rId76" Type="http://schemas.openxmlformats.org/officeDocument/2006/relationships/image" Target="media/image44.png"/><Relationship Id="rId97" Type="http://schemas.openxmlformats.org/officeDocument/2006/relationships/image" Target="media/image560.png"/><Relationship Id="rId104" Type="http://schemas.openxmlformats.org/officeDocument/2006/relationships/image" Target="media/image53.png"/><Relationship Id="rId120" Type="http://schemas.openxmlformats.org/officeDocument/2006/relationships/image" Target="media/image76.png"/><Relationship Id="rId125" Type="http://schemas.openxmlformats.org/officeDocument/2006/relationships/image" Target="media/image64.png"/><Relationship Id="rId141" Type="http://schemas.openxmlformats.org/officeDocument/2006/relationships/image" Target="media/image85.png"/><Relationship Id="rId146"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amazon.co.uk/Bearings-Threaded-Magnetic-Printer-distinctive/dp/B0BTNYRDYK/ref=sr_1_1?crid=2ZNGQ5SGLVKXH&amp;dib=eyJ2IjoiMSJ9.bSFPUxX1uByrc29Nk2uptdpnImbO4HW9kuzLT5HRS80.zLT3d7dCgdMm2jZSTM7gU8zOXsT12kLB2qvuFPpPEco&amp;dib_tag=se&amp;keywords=Delta+KOSSEL+K800+steel+ball&amp;qid=1746547026&amp;sprefix=delta+kossel+k800+steel+ball%2Cspecialty-aps%2C62&amp;sr=8-1" TargetMode="External"/><Relationship Id="rId110" Type="http://schemas.openxmlformats.org/officeDocument/2006/relationships/image" Target="media/image59.png"/><Relationship Id="rId115" Type="http://schemas.openxmlformats.org/officeDocument/2006/relationships/image" Target="media/image71.png"/><Relationship Id="rId131" Type="http://schemas.openxmlformats.org/officeDocument/2006/relationships/image" Target="media/image66.png"/><Relationship Id="rId136" Type="http://schemas.openxmlformats.org/officeDocument/2006/relationships/image" Target="media/image80.png"/><Relationship Id="rId61" Type="http://schemas.openxmlformats.org/officeDocument/2006/relationships/hyperlink" Target="https://www.amazon.co.uk/gp/product/B0CYQ565L6/ref=ox_sc_act_title_2?smid=A2BP2NPRP802AW&amp;th=1"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6.png"/><Relationship Id="rId56" Type="http://schemas.openxmlformats.org/officeDocument/2006/relationships/hyperlink" Target="https://uk.rs-online.com/web/p/v-wedge-belts/2056726?gb=s" TargetMode="External"/><Relationship Id="rId77" Type="http://schemas.openxmlformats.org/officeDocument/2006/relationships/image" Target="media/image45.png"/><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00.png"/><Relationship Id="rId147"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customXml" Target="ink/ink1.xml"/><Relationship Id="rId98" Type="http://schemas.openxmlformats.org/officeDocument/2006/relationships/image" Target="media/image571.png"/><Relationship Id="rId121" Type="http://schemas.openxmlformats.org/officeDocument/2006/relationships/image" Target="media/image77.png"/><Relationship Id="rId142" Type="http://schemas.openxmlformats.org/officeDocument/2006/relationships/image" Target="media/image86.png"/><Relationship Id="rId3" Type="http://schemas.openxmlformats.org/officeDocument/2006/relationships/styles" Target="styles.xml"/><Relationship Id="rId46" Type="http://schemas.openxmlformats.org/officeDocument/2006/relationships/image" Target="media/image37.png"/><Relationship Id="rId67" Type="http://schemas.openxmlformats.org/officeDocument/2006/relationships/hyperlink" Target="https://www.amazon.co.uk/JD-Multi-Metals-Aluminium-Various/dp/B0765YQR2H/ref=sr_1_54?crid=1F7UPL6Q9982A&amp;dib=eyJ2IjoiMSJ9.oX6pNp1DglWYIRedJ2_dnGDYzhtmiTCoWwENUrq-qkhpgtRkKdcEqbKzhGJbUxwvQIkqLOFc3gHmPO8AweNx6nl3UWalA1SME-BXEyzs0HfrxaB2xMmmwMUqJtxj73NqTwFHrEZJWR98YMr6yg00xBrZS4U83sbTjjQ2RY3CZyZ7Z4k5LBe-8x4kkhlresK5_F51OG0AASwBpmhFoeSZy7rbTOKqbIJ8IqML5C7luQV8OhUJwa7RgCg8UDWlddXrgID7kHsAU2AqluwkGGLQGpYgJt8RPFTS1nJnyTDxiycdJawmrIKpPdyjN9EUxr_zyEmu2LnVxRc5dOE7SbyxXJwKkhMnJcBeOJ45IkwoyNhRB5Wru8jmnsWUHarJi6LvzxhR_2YRcYIvXjUznsfWM4E4tm0146hC-tLwaEL8pnpo4nqCJNrSFNhOdsnSui8X.ef4o9dfwjhd9e23MX2986uiFWKU2u1Whsdh-T6U0va4&amp;dib_tag=se&amp;keywords=300x300+aluminium+plate&amp;qid=1739047694&amp;sprefix=%2Caps%2C54&amp;sr=8-54&amp;xpid=5zjDyt8HSjrB6" TargetMode="External"/><Relationship Id="rId116" Type="http://schemas.openxmlformats.org/officeDocument/2006/relationships/image" Target="media/image72.png"/><Relationship Id="rId137" Type="http://schemas.openxmlformats.org/officeDocument/2006/relationships/image" Target="media/image81.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www.amazon.co.uk/gp/product/B0CLXBF3D3/ref=ox_sc_act_title_2?smid=A11ZIIEJF0IV4J&amp;th=1" TargetMode="External"/><Relationship Id="rId111" Type="http://schemas.openxmlformats.org/officeDocument/2006/relationships/image" Target="media/image60.png"/><Relationship Id="rId132" Type="http://schemas.openxmlformats.org/officeDocument/2006/relationships/image" Target="media/image6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amzn.eu/d/c5gn8P9" TargetMode="External"/><Relationship Id="rId106" Type="http://schemas.openxmlformats.org/officeDocument/2006/relationships/image" Target="media/image55.png"/><Relationship Id="rId127" Type="http://schemas.openxmlformats.org/officeDocument/2006/relationships/image" Target="media/image710.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footer" Target="footer3.xml"/><Relationship Id="rId73" Type="http://schemas.openxmlformats.org/officeDocument/2006/relationships/image" Target="media/image41.png"/><Relationship Id="rId78" Type="http://schemas.openxmlformats.org/officeDocument/2006/relationships/image" Target="media/image46.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1.png"/><Relationship Id="rId143" Type="http://schemas.openxmlformats.org/officeDocument/2006/relationships/image" Target="media/image8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47" Type="http://schemas.openxmlformats.org/officeDocument/2006/relationships/header" Target="header1.xml"/><Relationship Id="rId68" Type="http://schemas.openxmlformats.org/officeDocument/2006/relationships/hyperlink" Target="https://amzn.eu/d/a7Wm8J5" TargetMode="External"/><Relationship Id="rId112" Type="http://schemas.openxmlformats.org/officeDocument/2006/relationships/image" Target="media/image68.png"/><Relationship Id="rId133"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4T10:37:18.245"/>
    </inkml:context>
    <inkml:brush xml:id="br0">
      <inkml:brushProperty name="width" value="0.06019" units="cm"/>
      <inkml:brushProperty name="height" value="0.06019" units="cm"/>
    </inkml:brush>
  </inkml:definitions>
  <inkml:trace contextRef="#ctx0" brushRef="#br0">27 640 7409,'0'-9'0,"0"1"-266,0-1 1,0 0 0,0 0-1,0 0 689,0 0 0,0 0 0,0 0-155,0 0 0,-1 1 0,-1-1 25,-1 0 0,-1 3 0,2 0-26,-1-1 1,-1 3-21,1 1-266,2 2 1,-3 5 0,4 3 0,0 3-25,0 2 0,0 4 0,0-2 1,0 3 7,0 1 1,1 0 0,1 0 0,1 2 45,-1 1 1,-1 1 0,-1-3-1,1 2-6,2-1 1,-2 1 0,3 1 0,-1 1-18,0 2 1,1-4-1,-2 0 1,1-3-8,-1-3 0,-1 0 0,0-4 1,1-2-35,0-2 97,1-5 0,-3-2 0,0-6 0,0-2 36,0-1 1,-3-3-1,1 1 1,0-1-8,1-1 0,-2-1 0,0-4 0,1 1-9,1-1 0,0 0 1,-1 0-1,-1 1 22,1-1 1,1-3 0,1 0 0,0 1 15,0-2 0,0 2 0,0-4 1,0 1-10,0 0 0,0 1 0,0 4 0,0-2-57,0-1 0,0 0 0,1 4 0,1-1-39,1 0 0,1 3 0,-2 1 1,1-1-6,-1 1 1,2 1 0,-1 4 0,1 0-12,0 0 1,3 2-1,-2 0 1,1 2-4,0 1 0,0-2 0,3 3 5,0 1 1,0 1-1,-1 1-28,1 0 1,0 0 0,0 1 21,0 2 0,0 1 0,0 3 1,0-1 0,0 1 1,-4-3 0,1 1 0,0 0 8,-1 0 0,2 1 0,-3 3 0,0 0 24,0 0 1,0-2 0,-2 1-1,1 2-7,-1-1 1,-1 4 0,-1 0 0,0 0-4,0 0 1,0 3 0,0-2-1,0 3-39,0 1 1,0 0 0,-1-1 0,-1 1-18,-1 0 0,-1 0 0,2-1 0,-2 0 21,-1-2 0,2 2 0,-3-3 0,0-1 11,1-1 1,-2-2 0,4 0 0,-2 1 13,-2 1 1,2 0-1,0-4 1,0 1 2,0 0 1,2 0 0,-2 0 0,1 0 4,2 0 1,-2 0 0,1-1 0,0 1 83,-1 0 0,3 0 1,-3-1-56,0-2 1,3-1 0,-3-3 152,1 1 0,-2 0 0,-3-2-127,2 2 1,1-2-144,2 2 70,-2-2 1,-1-1 97,0 0 155,4 0-115,-6 0 0,6 0 99,-4 0-88,4 0-98,-2 0 74,4-4 1,0 2 21,0-4 1,0 3-1,0-3-34,0-1 0,0 2 0,0-1 0,0-2 3,0-3 1,0 1-1,0-4 1,1-1-66,2-2 0,-1 0 0,4-6 0,1-2-44,1-1 1,1 0 0,0-2 0,0-1-5,0 0 1,-1-1 0,1 4-1,0-1-64,0 0 1,0 1-1,0 0 1,-1 2-32,-2 4 1,2 1 0,-2 0-1,1 0-12,2 2 1,0-3 0,-1 6 0,-1 0 15,-1 2 1,-1 0-1,2 0 1,-2 1 26,-1 1 1,0 1 0,-2-1-1,1-1 33,2 0 1,-3 2 0,1 3-1,-2-1 29,-1-1 0,3-1 77,0 0 1,0 3-21,-3 0 0,0 3 1,0-3-22,0 0 0,0-2 1,0-1 67,0 0 1,0 3 139,0 0 0,0 3-75,0-3 0,-1 4-165,-2-1 1,1 6 0,-3 3-44,1 2 1,0 1-1,3 1 1,-2 1 26,1 0 1,-2 5 0,0-2 0,0 1 19,0 0 0,1 0 0,3 5 0,0 1 41,0-1 0,0 1 1,0 0-1,0-1-64,0-1 0,1-2 0,2 0 1,3-2-98,2-3 1,0-6 0,1-3 0,0-2 58,0-1 1,0-5-1,0-4 1,0-5 13,0-3 0,0-1 0,-1 1 0,0-2-2,-2-2 1,2 2-1,-2-1 1,1 1 19,-1 1 0,1 3 0,-4 2 0,0-1 22,1 0 1,-3 2 0,2-3 0,-2 1-18,-1 0 0,0 1 1,1 4-1,1-1 14,0-2 1,1 5-1,-3-1 125,0 0 392,0 4-153,0 0-300,0 4 1,0 1-35,0 2 0,-3-1 0,1 4-38,0 0 1,1-1 0,1 1 0,0 1 2,0 1 1,0 1-1,0 0 1,0 1 28,0 2 0,0-2 1,0 4-1,0 0 46,0 0 0,0-2 0,0 3 0,0 0-2,0 2 0,0 4 0,-1 1 0,-1-1 0,-1 1 1,-1 3 0,2-2-1,-2 3-41,-1 1 0,2-5 0,-2 0 1,0-1 0,0-1 0,-1-2 1,-3-4-1,0-1 10,1-2 1,-2-1 0,-1-2 0,-2 0-14,-1-2 0,2-1 1,-2-3-1,1 1-25,-1-1 0,2-1 0,-2-2 0,1-1-60,3-1 1,0-4-1,1 1 76,0-2 1,3 3 0,1-1 117,1-1 1,-2-1-1,3-1 82,1 0 0,1 0-115,1 0 1,0 0-1,1 2-32,2 1 1,2-2 0,4 2-1,0-2 56,0-1 0,1-3 0,1-1 0,4-1 59,2-5 0,2 0 1,1-4-1,1 1-13,2-1 0,-2 1 1,2-2-1,1-1-147,-1 3 1,-2 1-1,-3 2 1,0 2-486,0 0 0,-1 4 0,-3 2 0,-2 1-2055,-2 1 2536,-1 0 0,-4-24 0,-1-5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88E1D-900F-4CD6-AA6B-3C18FF10A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7508</Words>
  <Characters>42796</Characters>
  <Application>Microsoft Office Word</Application>
  <DocSecurity>0</DocSecurity>
  <Lines>356</Lines>
  <Paragraphs>100</Paragraphs>
  <ScaleCrop>false</ScaleCrop>
  <Company/>
  <LinksUpToDate>false</LinksUpToDate>
  <CharactersWithSpaces>50204</CharactersWithSpaces>
  <SharedDoc>false</SharedDoc>
  <HLinks>
    <vt:vector size="270" baseType="variant">
      <vt:variant>
        <vt:i4>6029400</vt:i4>
      </vt:variant>
      <vt:variant>
        <vt:i4>222</vt:i4>
      </vt:variant>
      <vt:variant>
        <vt:i4>0</vt:i4>
      </vt:variant>
      <vt:variant>
        <vt:i4>5</vt:i4>
      </vt:variant>
      <vt:variant>
        <vt:lpwstr>https://amzn.eu/d/c5gn8P9</vt:lpwstr>
      </vt:variant>
      <vt:variant>
        <vt:lpwstr/>
      </vt:variant>
      <vt:variant>
        <vt:i4>4653130</vt:i4>
      </vt:variant>
      <vt:variant>
        <vt:i4>219</vt:i4>
      </vt:variant>
      <vt:variant>
        <vt:i4>0</vt:i4>
      </vt:variant>
      <vt:variant>
        <vt:i4>5</vt:i4>
      </vt:variant>
      <vt:variant>
        <vt:lpwstr>https://amzn.eu/d/a7Wm8J5</vt:lpwstr>
      </vt:variant>
      <vt:variant>
        <vt:lpwstr/>
      </vt:variant>
      <vt:variant>
        <vt:i4>5374015</vt:i4>
      </vt:variant>
      <vt:variant>
        <vt:i4>216</vt:i4>
      </vt:variant>
      <vt:variant>
        <vt:i4>0</vt:i4>
      </vt:variant>
      <vt:variant>
        <vt:i4>5</vt:i4>
      </vt:variant>
      <vt:variant>
        <vt:lpwstr>https://www.amazon.co.uk/JD-Multi-Metals-Aluminium-Various/dp/B0765YQR2H/ref=sr_1_54?crid=1F7UPL6Q9982A&amp;dib=eyJ2IjoiMSJ9.oX6pNp1DglWYIRedJ2_dnGDYzhtmiTCoWwENUrq-qkhpgtRkKdcEqbKzhGJbUxwvQIkqLOFc3gHmPO8AweNx6nl3UWalA1SME-BXEyzs0HfrxaB2xMmmwMUqJtxj73NqTwFHrEZJWR98YMr6yg00xBrZS4U83sbTjjQ2RY3CZyZ7Z4k5LBe-8x4kkhlresK5_F51OG0AASwBpmhFoeSZy7rbTOKqbIJ8IqML5C7luQV8OhUJwa7RgCg8UDWlddXrgID7kHsAU2AqluwkGGLQGpYgJt8RPFTS1nJnyTDxiycdJawmrIKpPdyjN9EUxr_zyEmu2LnVxRc5dOE7SbyxXJwKkhMnJcBeOJ45IkwoyNhRB5Wru8jmnsWUHarJi6LvzxhR_2YRcYIvXjUznsfWM4E4tm0146hC-tLwaEL8pnpo4nqCJNrSFNhOdsnSui8X.ef4o9dfwjhd9e23MX2986uiFWKU2u1Whsdh-T6U0va4&amp;dib_tag=se&amp;keywords=300x300+aluminium+plate&amp;qid=1739047694&amp;sprefix=%2Caps%2C54&amp;sr=8-54&amp;xpid=5zjDyt8HSjrB6</vt:lpwstr>
      </vt:variant>
      <vt:variant>
        <vt:lpwstr/>
      </vt:variant>
      <vt:variant>
        <vt:i4>2621535</vt:i4>
      </vt:variant>
      <vt:variant>
        <vt:i4>213</vt:i4>
      </vt:variant>
      <vt:variant>
        <vt:i4>0</vt:i4>
      </vt:variant>
      <vt:variant>
        <vt:i4>5</vt:i4>
      </vt:variant>
      <vt:variant>
        <vt:lpwstr>https://www.amazon.co.uk/Bearings-Threaded-Magnetic-Printer-distinctive/dp/B0BTNYRDYK/ref=sr_1_1?crid=2ZNGQ5SGLVKXH&amp;dib=eyJ2IjoiMSJ9.bSFPUxX1uByrc29Nk2uptdpnImbO4HW9kuzLT5HRS80.zLT3d7dCgdMm2jZSTM7gU8zOXsT12kLB2qvuFPpPEco&amp;dib_tag=se&amp;keywords=Delta+KOSSEL+K800+steel+ball&amp;qid=1746547026&amp;sprefix=delta+kossel+k800+steel+ball%2Cspecialty-aps%2C62&amp;sr=8-1</vt:lpwstr>
      </vt:variant>
      <vt:variant>
        <vt:lpwstr/>
      </vt:variant>
      <vt:variant>
        <vt:i4>2490416</vt:i4>
      </vt:variant>
      <vt:variant>
        <vt:i4>210</vt:i4>
      </vt:variant>
      <vt:variant>
        <vt:i4>0</vt:i4>
      </vt:variant>
      <vt:variant>
        <vt:i4>5</vt:i4>
      </vt:variant>
      <vt:variant>
        <vt:lpwstr>https://hobarts.com/products/mdf-premier-laser-grade?variant=53590190227836</vt:lpwstr>
      </vt:variant>
      <vt:variant>
        <vt:lpwstr/>
      </vt:variant>
      <vt:variant>
        <vt:i4>7405688</vt:i4>
      </vt:variant>
      <vt:variant>
        <vt:i4>207</vt:i4>
      </vt:variant>
      <vt:variant>
        <vt:i4>0</vt:i4>
      </vt:variant>
      <vt:variant>
        <vt:i4>5</vt:i4>
      </vt:variant>
      <vt:variant>
        <vt:lpwstr>https://hobarts.com/products/4mm-6mm-9mm-mdf-premier-laser-grade-300x200-600x300?variant=55249832739196</vt:lpwstr>
      </vt:variant>
      <vt:variant>
        <vt:lpwstr/>
      </vt:variant>
      <vt:variant>
        <vt:i4>1966152</vt:i4>
      </vt:variant>
      <vt:variant>
        <vt:i4>204</vt:i4>
      </vt:variant>
      <vt:variant>
        <vt:i4>0</vt:i4>
      </vt:variant>
      <vt:variant>
        <vt:i4>5</vt:i4>
      </vt:variant>
      <vt:variant>
        <vt:lpwstr>https://amzn.eu/d/8ivwbWb</vt:lpwstr>
      </vt:variant>
      <vt:variant>
        <vt:lpwstr/>
      </vt:variant>
      <vt:variant>
        <vt:i4>3407995</vt:i4>
      </vt:variant>
      <vt:variant>
        <vt:i4>201</vt:i4>
      </vt:variant>
      <vt:variant>
        <vt:i4>0</vt:i4>
      </vt:variant>
      <vt:variant>
        <vt:i4>5</vt:i4>
      </vt:variant>
      <vt:variant>
        <vt:lpwstr>https://www.amazon.co.uk/gp/product/B0CLXBF3D3/ref=ox_sc_act_title_2?smid=A11ZIIEJF0IV4J&amp;th=1</vt:lpwstr>
      </vt:variant>
      <vt:variant>
        <vt:lpwstr/>
      </vt:variant>
      <vt:variant>
        <vt:i4>3276845</vt:i4>
      </vt:variant>
      <vt:variant>
        <vt:i4>198</vt:i4>
      </vt:variant>
      <vt:variant>
        <vt:i4>0</vt:i4>
      </vt:variant>
      <vt:variant>
        <vt:i4>5</vt:i4>
      </vt:variant>
      <vt:variant>
        <vt:lpwstr>https://www.amazon.co.uk/gp/product/B0CYQ565L6/ref=ox_sc_act_title_2?smid=A2BP2NPRP802AW&amp;th=1</vt:lpwstr>
      </vt:variant>
      <vt:variant>
        <vt:lpwstr/>
      </vt:variant>
      <vt:variant>
        <vt:i4>65556</vt:i4>
      </vt:variant>
      <vt:variant>
        <vt:i4>195</vt:i4>
      </vt:variant>
      <vt:variant>
        <vt:i4>0</vt:i4>
      </vt:variant>
      <vt:variant>
        <vt:i4>5</vt:i4>
      </vt:variant>
      <vt:variant>
        <vt:lpwstr>https://amzn.eu/d/degTSGl</vt:lpwstr>
      </vt:variant>
      <vt:variant>
        <vt:lpwstr/>
      </vt:variant>
      <vt:variant>
        <vt:i4>4653149</vt:i4>
      </vt:variant>
      <vt:variant>
        <vt:i4>192</vt:i4>
      </vt:variant>
      <vt:variant>
        <vt:i4>0</vt:i4>
      </vt:variant>
      <vt:variant>
        <vt:i4>5</vt:i4>
      </vt:variant>
      <vt:variant>
        <vt:lpwstr>https://amzn.eu/d/ddLB16z</vt:lpwstr>
      </vt:variant>
      <vt:variant>
        <vt:lpwstr/>
      </vt:variant>
      <vt:variant>
        <vt:i4>65609</vt:i4>
      </vt:variant>
      <vt:variant>
        <vt:i4>189</vt:i4>
      </vt:variant>
      <vt:variant>
        <vt:i4>0</vt:i4>
      </vt:variant>
      <vt:variant>
        <vt:i4>5</vt:i4>
      </vt:variant>
      <vt:variant>
        <vt:lpwstr>https://www.amazon.co.uk/Redrex-Aluminum-Flexible-Couplings-Coupler/dp/B01M20UML7</vt:lpwstr>
      </vt:variant>
      <vt:variant>
        <vt:lpwstr/>
      </vt:variant>
      <vt:variant>
        <vt:i4>6029400</vt:i4>
      </vt:variant>
      <vt:variant>
        <vt:i4>186</vt:i4>
      </vt:variant>
      <vt:variant>
        <vt:i4>0</vt:i4>
      </vt:variant>
      <vt:variant>
        <vt:i4>5</vt:i4>
      </vt:variant>
      <vt:variant>
        <vt:lpwstr>https://amzn.eu/d/c5gn8P9</vt:lpwstr>
      </vt:variant>
      <vt:variant>
        <vt:lpwstr/>
      </vt:variant>
      <vt:variant>
        <vt:i4>852059</vt:i4>
      </vt:variant>
      <vt:variant>
        <vt:i4>183</vt:i4>
      </vt:variant>
      <vt:variant>
        <vt:i4>0</vt:i4>
      </vt:variant>
      <vt:variant>
        <vt:i4>5</vt:i4>
      </vt:variant>
      <vt:variant>
        <vt:lpwstr>https://uk.rs-online.com/web/p/v-wedge-belts/2056726?gb=s</vt:lpwstr>
      </vt:variant>
      <vt:variant>
        <vt:lpwstr/>
      </vt:variant>
      <vt:variant>
        <vt:i4>5570648</vt:i4>
      </vt:variant>
      <vt:variant>
        <vt:i4>180</vt:i4>
      </vt:variant>
      <vt:variant>
        <vt:i4>0</vt:i4>
      </vt:variant>
      <vt:variant>
        <vt:i4>5</vt:i4>
      </vt:variant>
      <vt:variant>
        <vt:lpwstr>https://amzn.eu/d/b4GE9sL</vt:lpwstr>
      </vt:variant>
      <vt:variant>
        <vt:lpwstr/>
      </vt:variant>
      <vt:variant>
        <vt:i4>2949155</vt:i4>
      </vt:variant>
      <vt:variant>
        <vt:i4>177</vt:i4>
      </vt:variant>
      <vt:variant>
        <vt:i4>0</vt:i4>
      </vt:variant>
      <vt:variant>
        <vt:i4>5</vt:i4>
      </vt:variant>
      <vt:variant>
        <vt:lpwstr>https://www.amazon.co.uk/gp/product/B09FXZ82KM/ref=ox_sc_act_title_1?smid=A1PK9C1KZR0JGY&amp;th=1</vt:lpwstr>
      </vt:variant>
      <vt:variant>
        <vt:lpwstr/>
      </vt:variant>
      <vt:variant>
        <vt:i4>1310776</vt:i4>
      </vt:variant>
      <vt:variant>
        <vt:i4>170</vt:i4>
      </vt:variant>
      <vt:variant>
        <vt:i4>0</vt:i4>
      </vt:variant>
      <vt:variant>
        <vt:i4>5</vt:i4>
      </vt:variant>
      <vt:variant>
        <vt:lpwstr/>
      </vt:variant>
      <vt:variant>
        <vt:lpwstr>_Toc199984870</vt:lpwstr>
      </vt:variant>
      <vt:variant>
        <vt:i4>1376312</vt:i4>
      </vt:variant>
      <vt:variant>
        <vt:i4>164</vt:i4>
      </vt:variant>
      <vt:variant>
        <vt:i4>0</vt:i4>
      </vt:variant>
      <vt:variant>
        <vt:i4>5</vt:i4>
      </vt:variant>
      <vt:variant>
        <vt:lpwstr/>
      </vt:variant>
      <vt:variant>
        <vt:lpwstr>_Toc199984869</vt:lpwstr>
      </vt:variant>
      <vt:variant>
        <vt:i4>1376312</vt:i4>
      </vt:variant>
      <vt:variant>
        <vt:i4>158</vt:i4>
      </vt:variant>
      <vt:variant>
        <vt:i4>0</vt:i4>
      </vt:variant>
      <vt:variant>
        <vt:i4>5</vt:i4>
      </vt:variant>
      <vt:variant>
        <vt:lpwstr/>
      </vt:variant>
      <vt:variant>
        <vt:lpwstr>_Toc199984868</vt:lpwstr>
      </vt:variant>
      <vt:variant>
        <vt:i4>1376312</vt:i4>
      </vt:variant>
      <vt:variant>
        <vt:i4>152</vt:i4>
      </vt:variant>
      <vt:variant>
        <vt:i4>0</vt:i4>
      </vt:variant>
      <vt:variant>
        <vt:i4>5</vt:i4>
      </vt:variant>
      <vt:variant>
        <vt:lpwstr/>
      </vt:variant>
      <vt:variant>
        <vt:lpwstr>_Toc199984867</vt:lpwstr>
      </vt:variant>
      <vt:variant>
        <vt:i4>1376312</vt:i4>
      </vt:variant>
      <vt:variant>
        <vt:i4>146</vt:i4>
      </vt:variant>
      <vt:variant>
        <vt:i4>0</vt:i4>
      </vt:variant>
      <vt:variant>
        <vt:i4>5</vt:i4>
      </vt:variant>
      <vt:variant>
        <vt:lpwstr/>
      </vt:variant>
      <vt:variant>
        <vt:lpwstr>_Toc199984866</vt:lpwstr>
      </vt:variant>
      <vt:variant>
        <vt:i4>1376312</vt:i4>
      </vt:variant>
      <vt:variant>
        <vt:i4>140</vt:i4>
      </vt:variant>
      <vt:variant>
        <vt:i4>0</vt:i4>
      </vt:variant>
      <vt:variant>
        <vt:i4>5</vt:i4>
      </vt:variant>
      <vt:variant>
        <vt:lpwstr/>
      </vt:variant>
      <vt:variant>
        <vt:lpwstr>_Toc199984865</vt:lpwstr>
      </vt:variant>
      <vt:variant>
        <vt:i4>1376312</vt:i4>
      </vt:variant>
      <vt:variant>
        <vt:i4>134</vt:i4>
      </vt:variant>
      <vt:variant>
        <vt:i4>0</vt:i4>
      </vt:variant>
      <vt:variant>
        <vt:i4>5</vt:i4>
      </vt:variant>
      <vt:variant>
        <vt:lpwstr/>
      </vt:variant>
      <vt:variant>
        <vt:lpwstr>_Toc199984864</vt:lpwstr>
      </vt:variant>
      <vt:variant>
        <vt:i4>1376312</vt:i4>
      </vt:variant>
      <vt:variant>
        <vt:i4>128</vt:i4>
      </vt:variant>
      <vt:variant>
        <vt:i4>0</vt:i4>
      </vt:variant>
      <vt:variant>
        <vt:i4>5</vt:i4>
      </vt:variant>
      <vt:variant>
        <vt:lpwstr/>
      </vt:variant>
      <vt:variant>
        <vt:lpwstr>_Toc199984863</vt:lpwstr>
      </vt:variant>
      <vt:variant>
        <vt:i4>1376312</vt:i4>
      </vt:variant>
      <vt:variant>
        <vt:i4>122</vt:i4>
      </vt:variant>
      <vt:variant>
        <vt:i4>0</vt:i4>
      </vt:variant>
      <vt:variant>
        <vt:i4>5</vt:i4>
      </vt:variant>
      <vt:variant>
        <vt:lpwstr/>
      </vt:variant>
      <vt:variant>
        <vt:lpwstr>_Toc199984862</vt:lpwstr>
      </vt:variant>
      <vt:variant>
        <vt:i4>1376312</vt:i4>
      </vt:variant>
      <vt:variant>
        <vt:i4>116</vt:i4>
      </vt:variant>
      <vt:variant>
        <vt:i4>0</vt:i4>
      </vt:variant>
      <vt:variant>
        <vt:i4>5</vt:i4>
      </vt:variant>
      <vt:variant>
        <vt:lpwstr/>
      </vt:variant>
      <vt:variant>
        <vt:lpwstr>_Toc199984861</vt:lpwstr>
      </vt:variant>
      <vt:variant>
        <vt:i4>1376312</vt:i4>
      </vt:variant>
      <vt:variant>
        <vt:i4>110</vt:i4>
      </vt:variant>
      <vt:variant>
        <vt:i4>0</vt:i4>
      </vt:variant>
      <vt:variant>
        <vt:i4>5</vt:i4>
      </vt:variant>
      <vt:variant>
        <vt:lpwstr/>
      </vt:variant>
      <vt:variant>
        <vt:lpwstr>_Toc199984860</vt:lpwstr>
      </vt:variant>
      <vt:variant>
        <vt:i4>1441848</vt:i4>
      </vt:variant>
      <vt:variant>
        <vt:i4>104</vt:i4>
      </vt:variant>
      <vt:variant>
        <vt:i4>0</vt:i4>
      </vt:variant>
      <vt:variant>
        <vt:i4>5</vt:i4>
      </vt:variant>
      <vt:variant>
        <vt:lpwstr/>
      </vt:variant>
      <vt:variant>
        <vt:lpwstr>_Toc199984859</vt:lpwstr>
      </vt:variant>
      <vt:variant>
        <vt:i4>1441848</vt:i4>
      </vt:variant>
      <vt:variant>
        <vt:i4>98</vt:i4>
      </vt:variant>
      <vt:variant>
        <vt:i4>0</vt:i4>
      </vt:variant>
      <vt:variant>
        <vt:i4>5</vt:i4>
      </vt:variant>
      <vt:variant>
        <vt:lpwstr/>
      </vt:variant>
      <vt:variant>
        <vt:lpwstr>_Toc199984858</vt:lpwstr>
      </vt:variant>
      <vt:variant>
        <vt:i4>1441848</vt:i4>
      </vt:variant>
      <vt:variant>
        <vt:i4>92</vt:i4>
      </vt:variant>
      <vt:variant>
        <vt:i4>0</vt:i4>
      </vt:variant>
      <vt:variant>
        <vt:i4>5</vt:i4>
      </vt:variant>
      <vt:variant>
        <vt:lpwstr/>
      </vt:variant>
      <vt:variant>
        <vt:lpwstr>_Toc199984857</vt:lpwstr>
      </vt:variant>
      <vt:variant>
        <vt:i4>1441848</vt:i4>
      </vt:variant>
      <vt:variant>
        <vt:i4>86</vt:i4>
      </vt:variant>
      <vt:variant>
        <vt:i4>0</vt:i4>
      </vt:variant>
      <vt:variant>
        <vt:i4>5</vt:i4>
      </vt:variant>
      <vt:variant>
        <vt:lpwstr/>
      </vt:variant>
      <vt:variant>
        <vt:lpwstr>_Toc199984856</vt:lpwstr>
      </vt:variant>
      <vt:variant>
        <vt:i4>1441848</vt:i4>
      </vt:variant>
      <vt:variant>
        <vt:i4>80</vt:i4>
      </vt:variant>
      <vt:variant>
        <vt:i4>0</vt:i4>
      </vt:variant>
      <vt:variant>
        <vt:i4>5</vt:i4>
      </vt:variant>
      <vt:variant>
        <vt:lpwstr/>
      </vt:variant>
      <vt:variant>
        <vt:lpwstr>_Toc199984855</vt:lpwstr>
      </vt:variant>
      <vt:variant>
        <vt:i4>1441848</vt:i4>
      </vt:variant>
      <vt:variant>
        <vt:i4>74</vt:i4>
      </vt:variant>
      <vt:variant>
        <vt:i4>0</vt:i4>
      </vt:variant>
      <vt:variant>
        <vt:i4>5</vt:i4>
      </vt:variant>
      <vt:variant>
        <vt:lpwstr/>
      </vt:variant>
      <vt:variant>
        <vt:lpwstr>_Toc199984854</vt:lpwstr>
      </vt:variant>
      <vt:variant>
        <vt:i4>1441848</vt:i4>
      </vt:variant>
      <vt:variant>
        <vt:i4>68</vt:i4>
      </vt:variant>
      <vt:variant>
        <vt:i4>0</vt:i4>
      </vt:variant>
      <vt:variant>
        <vt:i4>5</vt:i4>
      </vt:variant>
      <vt:variant>
        <vt:lpwstr/>
      </vt:variant>
      <vt:variant>
        <vt:lpwstr>_Toc199984853</vt:lpwstr>
      </vt:variant>
      <vt:variant>
        <vt:i4>1441848</vt:i4>
      </vt:variant>
      <vt:variant>
        <vt:i4>62</vt:i4>
      </vt:variant>
      <vt:variant>
        <vt:i4>0</vt:i4>
      </vt:variant>
      <vt:variant>
        <vt:i4>5</vt:i4>
      </vt:variant>
      <vt:variant>
        <vt:lpwstr/>
      </vt:variant>
      <vt:variant>
        <vt:lpwstr>_Toc199984852</vt:lpwstr>
      </vt:variant>
      <vt:variant>
        <vt:i4>1441848</vt:i4>
      </vt:variant>
      <vt:variant>
        <vt:i4>56</vt:i4>
      </vt:variant>
      <vt:variant>
        <vt:i4>0</vt:i4>
      </vt:variant>
      <vt:variant>
        <vt:i4>5</vt:i4>
      </vt:variant>
      <vt:variant>
        <vt:lpwstr/>
      </vt:variant>
      <vt:variant>
        <vt:lpwstr>_Toc199984851</vt:lpwstr>
      </vt:variant>
      <vt:variant>
        <vt:i4>1441848</vt:i4>
      </vt:variant>
      <vt:variant>
        <vt:i4>50</vt:i4>
      </vt:variant>
      <vt:variant>
        <vt:i4>0</vt:i4>
      </vt:variant>
      <vt:variant>
        <vt:i4>5</vt:i4>
      </vt:variant>
      <vt:variant>
        <vt:lpwstr/>
      </vt:variant>
      <vt:variant>
        <vt:lpwstr>_Toc199984850</vt:lpwstr>
      </vt:variant>
      <vt:variant>
        <vt:i4>1507384</vt:i4>
      </vt:variant>
      <vt:variant>
        <vt:i4>44</vt:i4>
      </vt:variant>
      <vt:variant>
        <vt:i4>0</vt:i4>
      </vt:variant>
      <vt:variant>
        <vt:i4>5</vt:i4>
      </vt:variant>
      <vt:variant>
        <vt:lpwstr/>
      </vt:variant>
      <vt:variant>
        <vt:lpwstr>_Toc199984849</vt:lpwstr>
      </vt:variant>
      <vt:variant>
        <vt:i4>1507384</vt:i4>
      </vt:variant>
      <vt:variant>
        <vt:i4>38</vt:i4>
      </vt:variant>
      <vt:variant>
        <vt:i4>0</vt:i4>
      </vt:variant>
      <vt:variant>
        <vt:i4>5</vt:i4>
      </vt:variant>
      <vt:variant>
        <vt:lpwstr/>
      </vt:variant>
      <vt:variant>
        <vt:lpwstr>_Toc199984848</vt:lpwstr>
      </vt:variant>
      <vt:variant>
        <vt:i4>1507384</vt:i4>
      </vt:variant>
      <vt:variant>
        <vt:i4>32</vt:i4>
      </vt:variant>
      <vt:variant>
        <vt:i4>0</vt:i4>
      </vt:variant>
      <vt:variant>
        <vt:i4>5</vt:i4>
      </vt:variant>
      <vt:variant>
        <vt:lpwstr/>
      </vt:variant>
      <vt:variant>
        <vt:lpwstr>_Toc199984847</vt:lpwstr>
      </vt:variant>
      <vt:variant>
        <vt:i4>1507384</vt:i4>
      </vt:variant>
      <vt:variant>
        <vt:i4>26</vt:i4>
      </vt:variant>
      <vt:variant>
        <vt:i4>0</vt:i4>
      </vt:variant>
      <vt:variant>
        <vt:i4>5</vt:i4>
      </vt:variant>
      <vt:variant>
        <vt:lpwstr/>
      </vt:variant>
      <vt:variant>
        <vt:lpwstr>_Toc199984846</vt:lpwstr>
      </vt:variant>
      <vt:variant>
        <vt:i4>1507384</vt:i4>
      </vt:variant>
      <vt:variant>
        <vt:i4>20</vt:i4>
      </vt:variant>
      <vt:variant>
        <vt:i4>0</vt:i4>
      </vt:variant>
      <vt:variant>
        <vt:i4>5</vt:i4>
      </vt:variant>
      <vt:variant>
        <vt:lpwstr/>
      </vt:variant>
      <vt:variant>
        <vt:lpwstr>_Toc199984845</vt:lpwstr>
      </vt:variant>
      <vt:variant>
        <vt:i4>1507384</vt:i4>
      </vt:variant>
      <vt:variant>
        <vt:i4>14</vt:i4>
      </vt:variant>
      <vt:variant>
        <vt:i4>0</vt:i4>
      </vt:variant>
      <vt:variant>
        <vt:i4>5</vt:i4>
      </vt:variant>
      <vt:variant>
        <vt:lpwstr/>
      </vt:variant>
      <vt:variant>
        <vt:lpwstr>_Toc199984844</vt:lpwstr>
      </vt:variant>
      <vt:variant>
        <vt:i4>1507384</vt:i4>
      </vt:variant>
      <vt:variant>
        <vt:i4>8</vt:i4>
      </vt:variant>
      <vt:variant>
        <vt:i4>0</vt:i4>
      </vt:variant>
      <vt:variant>
        <vt:i4>5</vt:i4>
      </vt:variant>
      <vt:variant>
        <vt:lpwstr/>
      </vt:variant>
      <vt:variant>
        <vt:lpwstr>_Toc199984843</vt:lpwstr>
      </vt:variant>
      <vt:variant>
        <vt:i4>1507384</vt:i4>
      </vt:variant>
      <vt:variant>
        <vt:i4>2</vt:i4>
      </vt:variant>
      <vt:variant>
        <vt:i4>0</vt:i4>
      </vt:variant>
      <vt:variant>
        <vt:i4>5</vt:i4>
      </vt:variant>
      <vt:variant>
        <vt:lpwstr/>
      </vt:variant>
      <vt:variant>
        <vt:lpwstr>_Toc199984842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 Alina</dc:creator>
  <cp:keywords/>
  <dc:description/>
  <cp:lastModifiedBy>Woodgate, Tolly J</cp:lastModifiedBy>
  <cp:revision>4</cp:revision>
  <dcterms:created xsi:type="dcterms:W3CDTF">2025-06-05T02:01:00Z</dcterms:created>
  <dcterms:modified xsi:type="dcterms:W3CDTF">2025-06-05T02:02:00Z</dcterms:modified>
</cp:coreProperties>
</file>